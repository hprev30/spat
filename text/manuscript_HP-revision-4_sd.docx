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39C1524F" w:rsidR="009A445C" w:rsidRPr="003B1AF1" w:rsidRDefault="006D43FD" w:rsidP="009A445C">
      <w:pPr>
        <w:pStyle w:val="MDPI12title"/>
      </w:pPr>
      <w:r w:rsidRPr="006D43FD">
        <w:t xml:space="preserve">Spatial and temporal variability in spat settlement of intertidal oyster reefs support site-specific assessments for restoration </w:t>
      </w:r>
      <w:r w:rsidR="00371A05" w:rsidRPr="006D43FD">
        <w:t>practices</w:t>
      </w:r>
    </w:p>
    <w:p w14:paraId="127B943D" w14:textId="0076183B" w:rsidR="00217165" w:rsidRDefault="006D43FD" w:rsidP="009A445C">
      <w:pPr>
        <w:pStyle w:val="MDPI13authornames"/>
      </w:pPr>
      <w:r>
        <w:t>Shannon D. Kimmel</w:t>
      </w:r>
      <w:r w:rsidR="009A445C" w:rsidRPr="001F31D1">
        <w:rPr>
          <w:vertAlign w:val="superscript"/>
        </w:rPr>
        <w:t>1</w:t>
      </w:r>
      <w:r w:rsidR="009A445C" w:rsidRPr="00D945EC">
        <w:t xml:space="preserve">, </w:t>
      </w:r>
      <w:r>
        <w:t>Hans Prevost</w:t>
      </w:r>
      <w:r w:rsidRPr="006D43FD">
        <w:rPr>
          <w:vertAlign w:val="superscript"/>
        </w:rPr>
        <w:t>1</w:t>
      </w:r>
      <w:r>
        <w:t>, Alexandria Knoell</w:t>
      </w:r>
      <w:r w:rsidRPr="001F31D1">
        <w:rPr>
          <w:vertAlign w:val="superscript"/>
        </w:rPr>
        <w:t>1</w:t>
      </w:r>
      <w:r>
        <w:t>, Pamela Marcum</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r>
        <w:rPr>
          <w:vertAlign w:val="superscript"/>
        </w:rPr>
        <w:t>1</w:t>
      </w:r>
      <w:r w:rsidR="009A445C" w:rsidRPr="001F31D1">
        <w:rPr>
          <w:vertAlign w:val="superscript"/>
        </w:rPr>
        <w:t>,</w:t>
      </w:r>
      <w:r w:rsidR="009A445C" w:rsidRPr="00331633">
        <w:t>*</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Academic Editor: Firstname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3588E8A3"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(H.P.); </w:t>
      </w:r>
      <w:hyperlink r:id="rId14" w:history="1">
        <w:r w:rsidR="006D43FD" w:rsidRPr="007A21E7">
          <w:rPr>
            <w:rStyle w:val="Hyperlink"/>
          </w:rPr>
          <w:t>AKnoell@hotmail.com</w:t>
        </w:r>
      </w:hyperlink>
      <w:r w:rsidR="006D43FD">
        <w:t xml:space="preserve"> (A.K.) </w:t>
      </w:r>
    </w:p>
    <w:p w14:paraId="7CB1D235" w14:textId="7CB31442" w:rsidR="009A445C" w:rsidRPr="00D945EC" w:rsidRDefault="009A445C" w:rsidP="009A445C">
      <w:pPr>
        <w:pStyle w:val="MDPI16affiliation"/>
      </w:pPr>
      <w:r w:rsidRPr="00D945EC">
        <w:rPr>
          <w:vertAlign w:val="superscript"/>
        </w:rPr>
        <w:t>2</w:t>
      </w:r>
      <w:r w:rsidRPr="00D945EC">
        <w:tab/>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7D6FB9C5" w:rsidR="009A445C" w:rsidRPr="00550626" w:rsidRDefault="009A445C" w:rsidP="009A445C">
      <w:pPr>
        <w:pStyle w:val="MDPI17abstract"/>
        <w:rPr>
          <w:szCs w:val="18"/>
        </w:rPr>
      </w:pPr>
      <w:r w:rsidRPr="00550626">
        <w:rPr>
          <w:b/>
          <w:szCs w:val="18"/>
        </w:rPr>
        <w:t xml:space="preserve">Abstract: </w:t>
      </w:r>
      <w:del w:id="0" w:author="Dunnigan, Shannon" w:date="2024-02-20T16:13:00Z">
        <w:r w:rsidR="00371A05" w:rsidRPr="00371A05" w:rsidDel="000A0E92">
          <w:rPr>
            <w:szCs w:val="18"/>
          </w:rPr>
          <w:delText xml:space="preserve">Being </w:delText>
        </w:r>
      </w:del>
      <w:ins w:id="1" w:author="Dunnigan, Shannon" w:date="2024-02-20T16:13:00Z">
        <w:r w:rsidR="000A0E92">
          <w:rPr>
            <w:szCs w:val="18"/>
          </w:rPr>
          <w:t>As</w:t>
        </w:r>
        <w:r w:rsidR="000A0E92" w:rsidRPr="00371A05">
          <w:rPr>
            <w:szCs w:val="18"/>
          </w:rPr>
          <w:t xml:space="preserve"> </w:t>
        </w:r>
      </w:ins>
      <w:r w:rsidR="00371A05" w:rsidRPr="00371A05">
        <w:rPr>
          <w:szCs w:val="18"/>
        </w:rPr>
        <w:t xml:space="preserve">some of the most productive ecosystems in the world, the declining condition and coverage of coastal habitats consequently results in the loss of the myriad economic and ecosystem services </w:t>
      </w:r>
      <w:del w:id="2" w:author="Dunnigan, Shannon" w:date="2024-02-20T16:14:00Z">
        <w:r w:rsidR="00371A05" w:rsidRPr="00371A05" w:rsidDel="000A0E92">
          <w:rPr>
            <w:szCs w:val="18"/>
          </w:rPr>
          <w:delText xml:space="preserve">in which </w:delText>
        </w:r>
      </w:del>
      <w:r w:rsidR="00371A05" w:rsidRPr="00371A05">
        <w:rPr>
          <w:szCs w:val="18"/>
        </w:rPr>
        <w:t xml:space="preserve">they provide. </w:t>
      </w:r>
      <w:r w:rsidR="00371A05" w:rsidRPr="000A0E92">
        <w:rPr>
          <w:szCs w:val="18"/>
          <w:highlight w:val="yellow"/>
          <w:rPrChange w:id="3" w:author="Dunnigan, Shannon" w:date="2024-02-20T16:18:00Z">
            <w:rPr>
              <w:szCs w:val="18"/>
            </w:rPr>
          </w:rPrChange>
        </w:rPr>
        <w:t>Mitigation efforts to address these deficits have been initiated in many places worldwide</w:t>
      </w:r>
      <w:del w:id="4" w:author="Dunnigan, Shannon" w:date="2024-02-20T16:19:00Z">
        <w:r w:rsidR="00371A05" w:rsidRPr="000A0E92" w:rsidDel="000A0E92">
          <w:rPr>
            <w:szCs w:val="18"/>
            <w:highlight w:val="yellow"/>
            <w:rPrChange w:id="5" w:author="Dunnigan, Shannon" w:date="2024-02-20T16:18:00Z">
              <w:rPr>
                <w:szCs w:val="18"/>
              </w:rPr>
            </w:rPrChange>
          </w:rPr>
          <w:delText xml:space="preserve">, </w:delText>
        </w:r>
      </w:del>
      <w:del w:id="6" w:author="Dunnigan, Shannon" w:date="2024-02-20T16:21:00Z">
        <w:r w:rsidR="00371A05" w:rsidRPr="000A0E92" w:rsidDel="000A0E92">
          <w:rPr>
            <w:szCs w:val="18"/>
            <w:highlight w:val="yellow"/>
            <w:rPrChange w:id="7" w:author="Dunnigan, Shannon" w:date="2024-02-20T16:18:00Z">
              <w:rPr>
                <w:szCs w:val="18"/>
              </w:rPr>
            </w:rPrChange>
          </w:rPr>
          <w:delText xml:space="preserve">however </w:delText>
        </w:r>
      </w:del>
      <w:del w:id="8" w:author="Dunnigan, Shannon" w:date="2024-02-20T16:18:00Z">
        <w:r w:rsidR="00371A05" w:rsidRPr="000A0E92" w:rsidDel="000A0E92">
          <w:rPr>
            <w:szCs w:val="18"/>
            <w:highlight w:val="yellow"/>
            <w:rPrChange w:id="9" w:author="Dunnigan, Shannon" w:date="2024-02-20T16:18:00Z">
              <w:rPr>
                <w:szCs w:val="18"/>
              </w:rPr>
            </w:rPrChange>
          </w:rPr>
          <w:delText>some of the</w:delText>
        </w:r>
      </w:del>
      <w:del w:id="10" w:author="Dunnigan, Shannon" w:date="2024-02-20T16:19:00Z">
        <w:r w:rsidR="00371A05" w:rsidRPr="000A0E92" w:rsidDel="000A0E92">
          <w:rPr>
            <w:szCs w:val="18"/>
            <w:highlight w:val="yellow"/>
            <w:rPrChange w:id="11" w:author="Dunnigan, Shannon" w:date="2024-02-20T16:18:00Z">
              <w:rPr>
                <w:szCs w:val="18"/>
              </w:rPr>
            </w:rPrChange>
          </w:rPr>
          <w:delText xml:space="preserve"> tools for </w:delText>
        </w:r>
      </w:del>
      <w:del w:id="12" w:author="Dunnigan, Shannon" w:date="2024-02-20T16:21:00Z">
        <w:r w:rsidR="00371A05" w:rsidRPr="000A0E92" w:rsidDel="000A0E92">
          <w:rPr>
            <w:szCs w:val="18"/>
            <w:highlight w:val="yellow"/>
            <w:rPrChange w:id="13" w:author="Dunnigan, Shannon" w:date="2024-02-20T16:18:00Z">
              <w:rPr>
                <w:szCs w:val="18"/>
              </w:rPr>
            </w:rPrChange>
          </w:rPr>
          <w:delText xml:space="preserve">restoration and enhancement projects </w:delText>
        </w:r>
      </w:del>
      <w:del w:id="14" w:author="Dunnigan, Shannon" w:date="2024-02-20T16:19:00Z">
        <w:r w:rsidR="00371A05" w:rsidRPr="000A0E92" w:rsidDel="000A0E92">
          <w:rPr>
            <w:szCs w:val="18"/>
            <w:highlight w:val="yellow"/>
            <w:rPrChange w:id="15" w:author="Dunnigan, Shannon" w:date="2024-02-20T16:18:00Z">
              <w:rPr>
                <w:szCs w:val="18"/>
              </w:rPr>
            </w:rPrChange>
          </w:rPr>
          <w:delText xml:space="preserve">rely on place-based application as </w:delText>
        </w:r>
      </w:del>
      <w:del w:id="16" w:author="Dunnigan, Shannon" w:date="2024-02-20T16:15:00Z">
        <w:r w:rsidR="00371A05" w:rsidRPr="000A0E92" w:rsidDel="000A0E92">
          <w:rPr>
            <w:szCs w:val="18"/>
            <w:highlight w:val="yellow"/>
            <w:rPrChange w:id="17" w:author="Dunnigan, Shannon" w:date="2024-02-20T16:18:00Z">
              <w:rPr>
                <w:szCs w:val="18"/>
              </w:rPr>
            </w:rPrChange>
          </w:rPr>
          <w:delText xml:space="preserve">varying </w:delText>
        </w:r>
      </w:del>
      <w:del w:id="18" w:author="Dunnigan, Shannon" w:date="2024-02-20T16:19:00Z">
        <w:r w:rsidR="00371A05" w:rsidRPr="000A0E92" w:rsidDel="000A0E92">
          <w:rPr>
            <w:szCs w:val="18"/>
            <w:highlight w:val="yellow"/>
            <w:rPrChange w:id="19" w:author="Dunnigan, Shannon" w:date="2024-02-20T16:18:00Z">
              <w:rPr>
                <w:szCs w:val="18"/>
              </w:rPr>
            </w:rPrChange>
          </w:rPr>
          <w:delText xml:space="preserve">physical and biological characteristics </w:delText>
        </w:r>
      </w:del>
      <w:del w:id="20" w:author="Dunnigan, Shannon" w:date="2024-02-20T16:15:00Z">
        <w:r w:rsidR="00371A05" w:rsidRPr="000A0E92" w:rsidDel="000A0E92">
          <w:rPr>
            <w:szCs w:val="18"/>
            <w:highlight w:val="yellow"/>
            <w:rPrChange w:id="21" w:author="Dunnigan, Shannon" w:date="2024-02-20T16:18:00Z">
              <w:rPr>
                <w:szCs w:val="18"/>
              </w:rPr>
            </w:rPrChange>
          </w:rPr>
          <w:delText xml:space="preserve">of these sites </w:delText>
        </w:r>
      </w:del>
      <w:del w:id="22" w:author="Dunnigan, Shannon" w:date="2024-02-20T16:19:00Z">
        <w:r w:rsidR="00371A05" w:rsidRPr="000A0E92" w:rsidDel="000A0E92">
          <w:rPr>
            <w:szCs w:val="18"/>
            <w:highlight w:val="yellow"/>
            <w:rPrChange w:id="23" w:author="Dunnigan, Shannon" w:date="2024-02-20T16:18:00Z">
              <w:rPr>
                <w:szCs w:val="18"/>
              </w:rPr>
            </w:rPrChange>
          </w:rPr>
          <w:delText>drive the material and design of these projects</w:delText>
        </w:r>
      </w:del>
      <w:del w:id="24" w:author="Dunnigan, Shannon" w:date="2024-02-20T16:21:00Z">
        <w:r w:rsidR="00371A05" w:rsidRPr="000A0E92" w:rsidDel="000A0E92">
          <w:rPr>
            <w:szCs w:val="18"/>
            <w:highlight w:val="yellow"/>
            <w:rPrChange w:id="25" w:author="Dunnigan, Shannon" w:date="2024-02-20T16:18:00Z">
              <w:rPr>
                <w:szCs w:val="18"/>
              </w:rPr>
            </w:rPrChange>
          </w:rPr>
          <w:delText>.</w:delText>
        </w:r>
      </w:del>
      <w:ins w:id="26" w:author="Dunnigan, Shannon" w:date="2024-02-20T16:21:00Z">
        <w:r w:rsidR="000A0E92">
          <w:rPr>
            <w:szCs w:val="18"/>
          </w:rPr>
          <w:t>.</w:t>
        </w:r>
      </w:ins>
      <w:r w:rsidR="00371A05" w:rsidRPr="00371A05">
        <w:rPr>
          <w:szCs w:val="18"/>
        </w:rPr>
        <w:t xml:space="preserve"> </w:t>
      </w:r>
      <w:ins w:id="27" w:author="Dunnigan, Shannon" w:date="2024-02-20T16:21:00Z">
        <w:r w:rsidR="000A0E92">
          <w:rPr>
            <w:szCs w:val="18"/>
            <w:highlight w:val="yellow"/>
          </w:rPr>
          <w:t>D</w:t>
        </w:r>
        <w:r w:rsidR="000A0E92" w:rsidRPr="00DD0411">
          <w:rPr>
            <w:szCs w:val="18"/>
            <w:highlight w:val="yellow"/>
          </w:rPr>
          <w:t>ue to variability in physical and biological characteristics across sites</w:t>
        </w:r>
        <w:r w:rsidR="000A0E92" w:rsidRPr="00371A05" w:rsidDel="000A0E92">
          <w:rPr>
            <w:szCs w:val="18"/>
          </w:rPr>
          <w:t xml:space="preserve"> </w:t>
        </w:r>
      </w:ins>
      <w:del w:id="28" w:author="Dunnigan, Shannon" w:date="2024-02-20T16:21:00Z">
        <w:r w:rsidR="00371A05" w:rsidRPr="00371A05" w:rsidDel="000A0E92">
          <w:rPr>
            <w:szCs w:val="18"/>
          </w:rPr>
          <w:delText>As such</w:delText>
        </w:r>
      </w:del>
      <w:r w:rsidR="00371A05" w:rsidRPr="00371A05">
        <w:rPr>
          <w:szCs w:val="18"/>
        </w:rPr>
        <w:t>, increased place-based information to inform local management projects with the goals of reestablishing economic and ecological function of coastal habitats are imperative. As oysters are often used in many of these projects, particularly living shorelines, a form of natural stabilization that also provides habitat, this study quantified spatial and temporal patterns in eastern oyster spat settlement in a bar-built estuary in northeast Florida, USA that is host to a robust population of intertidal oyster reefs. Understanding how spat settlement varies in a dynamic region with two inlets and a short residence time is valuable for projects seeking to use this species behavior of gregarious settlement in establishing functional oyster reefs as part of restoration projects. There is variability in spat settlement in different regions of the area in which higher counts often coincide to watersheds with higher residence times and years with _____ conditions.</w:t>
      </w:r>
    </w:p>
    <w:p w14:paraId="3DB62FE1" w14:textId="39EB7218" w:rsidR="009A445C" w:rsidRPr="00550626" w:rsidRDefault="009A445C" w:rsidP="009A445C">
      <w:pPr>
        <w:pStyle w:val="MDPI18keywords"/>
        <w:rPr>
          <w:szCs w:val="18"/>
        </w:rPr>
      </w:pPr>
      <w:r w:rsidRPr="00550626">
        <w:rPr>
          <w:b/>
          <w:szCs w:val="18"/>
        </w:rPr>
        <w:t xml:space="preserve">Keywords: </w:t>
      </w:r>
      <w:r w:rsidR="00371A05">
        <w:rPr>
          <w:szCs w:val="18"/>
        </w:rPr>
        <w:t>restoration, spat, oysters, water quality</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4710E8B4" w:rsidR="00371A05" w:rsidRPr="001F193B" w:rsidRDefault="00371A05" w:rsidP="001F193B">
      <w:pPr>
        <w:pStyle w:val="MDPI31text"/>
      </w:pPr>
      <w:r w:rsidRPr="00371A05">
        <w:t xml:space="preserve">Coastal ecosystems are some of the most productive </w:t>
      </w:r>
      <w:del w:id="29" w:author="Dunnigan, Shannon" w:date="2024-02-20T16:23:00Z">
        <w:r w:rsidRPr="00371A05" w:rsidDel="0075539E">
          <w:delText xml:space="preserve">ecosystems </w:delText>
        </w:r>
      </w:del>
      <w:r w:rsidRPr="00371A05">
        <w:t xml:space="preserve">in the world providing numerous ecosystem services such as carbon sequestration, improvement of water quality, erosion control, and recreation (Brown et al., 2006; Barbier, 2007). Recognizing their value and aesthetic, these ecosystems are subject to constant human activity which has ultimately led to the steady deterioration in many habitats of these systems (Barbier, 2007). Worldwide, there has been an estimated loss of 35% of mangroves, 30% of coral reefs, 29% of seagrasses, 50% of salt marshes, and 85% of oyster reefs (Brown et al., 2006; Valiela et al., 2001; Orth et al., 2006; MEA 2006; FAO 2007; Beck et al., 2011). With the loss of these coastal </w:t>
      </w:r>
      <w:del w:id="30" w:author="Dunnigan, Shannon" w:date="2024-02-20T16:24:00Z">
        <w:r w:rsidRPr="00371A05" w:rsidDel="0075539E">
          <w:delText>ecosystems</w:delText>
        </w:r>
      </w:del>
      <w:ins w:id="31" w:author="Dunnigan, Shannon" w:date="2024-02-20T16:24:00Z">
        <w:r w:rsidR="0075539E">
          <w:t>habitats</w:t>
        </w:r>
      </w:ins>
      <w:r w:rsidRPr="00371A05">
        <w:t>, the critical ecosystem services and economic value of those services decline as well</w:t>
      </w:r>
      <w:ins w:id="32" w:author="Dunnigan, Shannon" w:date="2024-02-20T16:24:00Z">
        <w:r w:rsidR="0075539E">
          <w:t>,</w:t>
        </w:r>
      </w:ins>
      <w:r w:rsidRPr="00371A05">
        <w:t xml:space="preserve"> such has been seen in the number of viable (</w:t>
      </w:r>
      <w:del w:id="33" w:author="Dunnigan, Shannon" w:date="2024-02-20T16:24:00Z">
        <w:r w:rsidRPr="00371A05" w:rsidDel="0075539E">
          <w:delText>non collapsed</w:delText>
        </w:r>
      </w:del>
      <w:ins w:id="34" w:author="Dunnigan, Shannon" w:date="2024-02-20T16:24:00Z">
        <w:r w:rsidR="0075539E" w:rsidRPr="00371A05">
          <w:t>non-collapsed</w:t>
        </w:r>
      </w:ins>
      <w:r w:rsidRPr="00371A05">
        <w:t xml:space="preserve">) fisheries (-33%), provision of nursery habitats (-69%), and filtering and detoxification services (-63%) (Worm et al. 2006). The mitigation of anthropogenic effects is of significant need in these systems. </w:t>
      </w:r>
    </w:p>
    <w:p w14:paraId="7CCDF5F6" w14:textId="186ECBA8" w:rsidR="00371A05" w:rsidRPr="001F193B" w:rsidRDefault="00371A05" w:rsidP="001F193B">
      <w:pPr>
        <w:pStyle w:val="MDPI31text"/>
      </w:pPr>
      <w:r w:rsidRPr="00371A05">
        <w:t>As such, efforts in the restoration and enhancement of</w:t>
      </w:r>
      <w:ins w:id="35" w:author="Dunnigan, Shannon" w:date="2024-02-20T16:25:00Z">
        <w:r w:rsidR="0075539E">
          <w:t xml:space="preserve"> these</w:t>
        </w:r>
      </w:ins>
      <w:r w:rsidRPr="00371A05">
        <w:t xml:space="preserve"> habitats </w:t>
      </w:r>
      <w:del w:id="36" w:author="Dunnigan, Shannon" w:date="2024-02-20T16:25:00Z">
        <w:r w:rsidRPr="00371A05" w:rsidDel="0075539E">
          <w:delText xml:space="preserve">in coastal ecosystems </w:delText>
        </w:r>
      </w:del>
      <w:r w:rsidRPr="00371A05">
        <w:t xml:space="preserve">have increased with their decline in ecosystem and economic function. The use of organic materials in these projects has additional benefits beyond mere construction material. Living shorelines, a form of natural stabilization using organic materials, have been found to improve </w:t>
      </w:r>
      <w:r w:rsidRPr="00371A05">
        <w:lastRenderedPageBreak/>
        <w:t xml:space="preserve">water quality, cease or reverse coastal erosion, and serve as critical habitats for plants, fishes, and invertebrates (Scyphers et al., 2011; Whalen et al., 2011; Kreeger and Padeletti, 2013). One common type of living shoreline is a shellfish-based living shoreline (Rupasinghe et al., 2024) which has the advantages of adapting with a changing climate; such as oyster reefs being able to grow at the pace of sea level rise (Rodriguez et al., 2014) and being able to self-repair after a destructive event (Gittman et al., 2014). </w:t>
      </w:r>
      <w:del w:id="37" w:author="Dunnigan, Shannon" w:date="2024-02-20T16:26:00Z">
        <w:r w:rsidRPr="00371A05" w:rsidDel="0075539E">
          <w:delText xml:space="preserve">Dame (1996) established oysters </w:delText>
        </w:r>
      </w:del>
      <w:ins w:id="38" w:author="Dunnigan, Shannon" w:date="2024-02-20T16:26:00Z">
        <w:r w:rsidR="0075539E">
          <w:t xml:space="preserve">Oysters have been established </w:t>
        </w:r>
      </w:ins>
      <w:r w:rsidRPr="00371A05">
        <w:t>as “ecosystem engineers''</w:t>
      </w:r>
      <w:ins w:id="39" w:author="Dunnigan, Shannon" w:date="2024-02-20T16:26:00Z">
        <w:r w:rsidR="0075539E">
          <w:t xml:space="preserve"> (Dame 1996)</w:t>
        </w:r>
      </w:ins>
      <w:r w:rsidRPr="00371A05">
        <w:t xml:space="preserve"> due to the fact that they can maintain, modify, and form habitats. As such, oysters are an ideal target material in mitigation projects in coastal ecosystems with oyster reef habitats as often a primary or secondary goal of these installations is utilizing their gregarious settlement behavior to continue to form and strengthen these installations over time. </w:t>
      </w:r>
    </w:p>
    <w:p w14:paraId="7C66E5B2" w14:textId="4046F265" w:rsidR="00371A05" w:rsidRPr="001F193B" w:rsidRDefault="00371A05" w:rsidP="001F193B">
      <w:pPr>
        <w:pStyle w:val="MDPI31text"/>
      </w:pPr>
      <w:r w:rsidRPr="00371A05">
        <w:t xml:space="preserve">Abundant and common to the southeastern United States, the eastern oyster </w:t>
      </w:r>
      <w:r w:rsidRPr="0075539E">
        <w:rPr>
          <w:i/>
          <w:iCs/>
          <w:rPrChange w:id="40" w:author="Dunnigan, Shannon" w:date="2024-02-20T16:27:00Z">
            <w:rPr/>
          </w:rPrChange>
        </w:rPr>
        <w:t>Crassostrea virginica</w:t>
      </w:r>
      <w:r w:rsidRPr="00371A05">
        <w:t xml:space="preserve"> (Gmelin, 1791) forms three-dimensional reefs which enhance secondary and tertiary productivity within estuaries as juvenile fish and crustaceans recruit to and utilize these reefs as foraging grounds and refuge (Breitburg 1999; Coen and Luckenbach 2000; Harding and Mann 2003; Grabowski et al., 2005; Tolley and Volety 2005; Boudreaux et al. 2006; Rodney and Paynter 2006). Additionally, oyster reefs provide other types of ecosystem services such as water filtration, prevention of coastal erosion, boat wake mitigation, and carbon sequestration (Volety et al., 2014). </w:t>
      </w:r>
    </w:p>
    <w:p w14:paraId="1286DB06" w14:textId="77777777" w:rsidR="00371A05" w:rsidRPr="001F193B" w:rsidRDefault="00371A05" w:rsidP="001F193B">
      <w:pPr>
        <w:pStyle w:val="MDPI31text"/>
      </w:pPr>
      <w:r w:rsidRPr="00371A05">
        <w:tab/>
        <w:t>Eastern oysters are non-incubatory oysters, meaning they release gametes into the water column and fertilization occurs outside of the organism (Galstoff, 1964). Eastern oyster larvae remain in the planktonic stage for about 2-3 weeks before settling on a suitable substrate, from which they are known as “spat”. Many abiotic and biotic factors influence the timing and extent of spawning to the recruitment and survival of juvenile oysters. Understanding the effect of these factors across this spectrum has great importance in the timing and success of many restoration projects with the goals of forming a functional oyster habitat as part of their design. Spawning response has been shown to be variable by the sex of the oyster (Galstoff, 1964), temperatures and salinity of the water (Ingle, 1952; Butler, 1949), and availability of food for adult oysters (Hofmann et al., 1992; Dekshenieks, 1993). Temperature, salinity, and circulation patterns are amongst the most notable factors to affect oyster larvae (Nelson and Perkins, 1931). Temperature and food supply have been found to affect the length of larval periods (Underwood and Fairweather, 1989). To a lesser degree, turbidity of the water also can affect larval growth as well as settlement. Larvae tend to settle on the underside of objects or in crevices, presumably to avoid light and silt, but have been found on the surfaces of objects in higher turbidity conditions (Kennedy, 1980; Nelson, 1953).</w:t>
      </w:r>
      <w:del w:id="41" w:author="Dunnigan, Shannon" w:date="2024-02-20T16:29:00Z">
        <w:r w:rsidRPr="00371A05" w:rsidDel="0075539E">
          <w:delText xml:space="preserve"> </w:delText>
        </w:r>
      </w:del>
      <w:r w:rsidRPr="00371A05">
        <w:t xml:space="preserve"> Lastly, field studies have shown that settlement and recruitment of oyster larvae often has high inter-regional and interannual variability (Michener and Kenny, 1991; Horse et al., 1972; Lee, 1979; Sauod et al., 2000; Kim et al., 2010). Understanding spat settlement patterns within regions with restoration goals is valuable to planning for this installation and success.</w:t>
      </w:r>
    </w:p>
    <w:p w14:paraId="7F83F4AD" w14:textId="77777777" w:rsidR="00371A05" w:rsidRPr="001F193B" w:rsidRDefault="00371A05" w:rsidP="001F193B">
      <w:pPr>
        <w:pStyle w:val="MDPI31text"/>
      </w:pPr>
      <w:r w:rsidRPr="00371A05">
        <w:t>The goal of this study was to quantify spatial and temporal variability in a dynamic bar-built estuary in northeast Florida, USA, that is host to a robust population of intertidal oyster reefs and to establish patterns of spat settlement to inform oyster-based restoration and enhancement projects. Understanding the variability of spat settlement in previous field studies in the southeast, as well as differences in oyster densities in the region (Dix 2009; Marcum et al., 2018), it was expected that there would be spatial variability amongst study sites. Therefore, potential drivers of this variability were also examined to provide further insight into differing characteristics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4783B7E6" w:rsidR="00D31EEC" w:rsidRDefault="00D31EEC" w:rsidP="00D31EEC">
      <w:pPr>
        <w:pStyle w:val="MDPI31text"/>
      </w:pPr>
      <w:r w:rsidRPr="00D31EEC">
        <w:t xml:space="preserve">The </w:t>
      </w:r>
      <w:del w:id="42" w:author="Dunnigan, Shannon" w:date="2024-02-20T16:30:00Z">
        <w:r w:rsidRPr="00D31EEC" w:rsidDel="0075539E">
          <w:delText xml:space="preserve">Guana </w:delText>
        </w:r>
      </w:del>
      <w:ins w:id="43" w:author="Dunnigan, Shannon" w:date="2024-02-20T16:30:00Z">
        <w:r w:rsidR="0075539E" w:rsidRPr="00D31EEC">
          <w:t>Guana</w:t>
        </w:r>
        <w:r w:rsidR="0075539E">
          <w:t>-</w:t>
        </w:r>
      </w:ins>
      <w:del w:id="44" w:author="Dunnigan, Shannon" w:date="2024-02-20T16:30:00Z">
        <w:r w:rsidRPr="00D31EEC" w:rsidDel="0075539E">
          <w:delText xml:space="preserve">Tolomato </w:delText>
        </w:r>
      </w:del>
      <w:ins w:id="45" w:author="Dunnigan, Shannon" w:date="2024-02-20T16:30:00Z">
        <w:r w:rsidR="0075539E" w:rsidRPr="00D31EEC">
          <w:t>Tolomato</w:t>
        </w:r>
        <w:r w:rsidR="0075539E">
          <w:t>-</w:t>
        </w:r>
      </w:ins>
      <w:r w:rsidRPr="00D31EEC">
        <w:t xml:space="preserve">Matanzas (GTM) estuary is a bar-built estuary with enclosed lagoons “rivers” (the Guana, Tolomato, and Matanzas) that trifurcate at the St. Augustine </w:t>
      </w:r>
      <w:r w:rsidRPr="00D31EEC">
        <w:lastRenderedPageBreak/>
        <w:t>Inlet</w:t>
      </w:r>
      <w:r w:rsidR="00A145AA">
        <w:t xml:space="preserve"> (</w:t>
      </w:r>
      <w:r w:rsidR="00A145AA" w:rsidRPr="00A145AA">
        <w:rPr>
          <w:highlight w:val="yellow"/>
        </w:rPr>
        <w:t>Figure 1</w:t>
      </w:r>
      <w:r w:rsidR="00A145AA">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days (</w:t>
      </w:r>
      <w:r w:rsidRPr="00D31EEC">
        <w:rPr>
          <w:highlight w:val="green"/>
        </w:rPr>
        <w:t>Phlips et al. 2004; Sheng et al. 2008; Gray et al. 2021</w:t>
      </w:r>
      <w:r w:rsidRPr="00D31EEC">
        <w:t>) and is well-mixed, meaning vertical stratification in salinity is homogenous. The GTM estuary hosts exceptionally intact and robust populations of eastern oysters that filter approximately 60% of the estuary’s volume within a single residence time (</w:t>
      </w:r>
      <w:r w:rsidRPr="00D31EEC">
        <w:rPr>
          <w:highlight w:val="green"/>
        </w:rPr>
        <w:t>Gray et al. 2021</w:t>
      </w:r>
      <w:r w:rsidRPr="00D31EEC">
        <w:t>). There is also a functional oyster fishery (commercial and recreational) in several regions.</w:t>
      </w:r>
    </w:p>
    <w:p w14:paraId="5B1429CC" w14:textId="77777777" w:rsidR="00A145AA" w:rsidRDefault="00A145AA" w:rsidP="00A145AA">
      <w:pPr>
        <w:pStyle w:val="MDPI52figure"/>
        <w:ind w:left="2608"/>
        <w:jc w:val="left"/>
        <w:rPr>
          <w:b/>
        </w:rPr>
      </w:pPr>
      <w:r>
        <w:rPr>
          <w:b/>
          <w:noProof/>
          <w:snapToGrid/>
        </w:rPr>
        <w:drawing>
          <wp:inline distT="0" distB="0" distL="0" distR="0" wp14:anchorId="6C8CD6EC" wp14:editId="721E19D6">
            <wp:extent cx="4953000" cy="6409653"/>
            <wp:effectExtent l="0" t="0" r="0" b="0"/>
            <wp:docPr id="767158914"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descr="Map&#10;&#10;Description automatically generated"/>
                    <pic:cNvPicPr/>
                  </pic:nvPicPr>
                  <pic:blipFill>
                    <a:blip r:embed="rId17"/>
                    <a:stretch>
                      <a:fillRect/>
                    </a:stretch>
                  </pic:blipFill>
                  <pic:spPr>
                    <a:xfrm>
                      <a:off x="0" y="0"/>
                      <a:ext cx="4953000" cy="6409653"/>
                    </a:xfrm>
                    <a:prstGeom prst="rect">
                      <a:avLst/>
                    </a:prstGeom>
                  </pic:spPr>
                </pic:pic>
              </a:graphicData>
            </a:graphic>
          </wp:inline>
        </w:drawing>
      </w:r>
    </w:p>
    <w:p w14:paraId="5BE17CC1" w14:textId="3CD35555" w:rsidR="00A145AA" w:rsidRPr="00D31EEC" w:rsidRDefault="00A145AA" w:rsidP="00A145AA">
      <w:pPr>
        <w:pStyle w:val="MDPI51figurecaption"/>
      </w:pPr>
      <w:r w:rsidRPr="00FA04F1">
        <w:rPr>
          <w:b/>
        </w:rPr>
        <w:t xml:space="preserve">Figure 1. </w:t>
      </w:r>
      <w:r>
        <w:t xml:space="preserve">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(red), and Fort Matanzas (blue). Water quality stations are </w:t>
      </w:r>
      <w:r>
        <w:lastRenderedPageBreak/>
        <w:t xml:space="preserve">from the System-Wide Monitoring Program and are Pine Island (“PIWQ”), San Sebastian (“SSWQ”), and Fort Matanzas (“FMWQ”). </w:t>
      </w:r>
    </w:p>
    <w:p w14:paraId="72489F34" w14:textId="786B7728"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Pr="00D31EEC">
        <w:rPr>
          <w:highlight w:val="green"/>
        </w:rPr>
        <w:t>Marcum et al. 2018</w:t>
      </w:r>
      <w:r w:rsidRPr="00D31EEC">
        <w:t xml:space="preserve">). Regions were created based on the major waterways along the </w:t>
      </w:r>
      <w:ins w:id="46" w:author="Dunnigan, Shannon" w:date="2024-02-20T16:32:00Z">
        <w:r w:rsidR="0075539E">
          <w:t xml:space="preserve">Atlantic </w:t>
        </w:r>
      </w:ins>
      <w:r w:rsidRPr="00D31EEC">
        <w:t>Intracoastal Waterway (ICW): Tolomato River, Guana River, Salt Run and Matanzas River. A similar approach was used in this study; however, the Matanzas River region was further subdivided into St. Augustine (the northern portion of the river) and Fort Matanzas (the remaining portion of the river to the south) due to hydrological differences associated with the two inlets (</w:t>
      </w:r>
      <w:r w:rsidRPr="00D31EEC">
        <w:rPr>
          <w:highlight w:val="yellow"/>
        </w:rPr>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was used to examine relationships in spat settlement with environmental conditions. </w:t>
      </w:r>
      <w:commentRangeStart w:id="47"/>
      <w:r w:rsidRPr="00D31EEC">
        <w:t xml:space="preserve">All SWMP data are publicly available through the NERRS Centralized Data Management Office (CDMO) </w:t>
      </w:r>
      <w:r w:rsidR="00101043">
        <w:t>webpage</w:t>
      </w:r>
      <w:r>
        <w:t xml:space="preserve"> (</w:t>
      </w:r>
      <w:r w:rsidRPr="00D31EEC">
        <w:rPr>
          <w:highlight w:val="green"/>
        </w:rPr>
        <w:t>NERRS 202</w:t>
      </w:r>
      <w:r w:rsidR="004E1B69" w:rsidRPr="004E1B69">
        <w:rPr>
          <w:highlight w:val="green"/>
        </w:rPr>
        <w:t>2</w:t>
      </w:r>
      <w:r>
        <w:t>)</w:t>
      </w:r>
      <w:r w:rsidRPr="00D31EEC">
        <w:t>.</w:t>
      </w:r>
      <w:commentRangeEnd w:id="47"/>
      <w:r w:rsidR="00372E18">
        <w:rPr>
          <w:rStyle w:val="CommentReference"/>
          <w:rFonts w:eastAsia="SimSun"/>
          <w:snapToGrid/>
          <w:lang w:eastAsia="zh-CN" w:bidi="ar-SA"/>
        </w:rPr>
        <w:commentReference w:id="47"/>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 xml:space="preserve">A stratified random sample of three reefs in each region of interest (except for the Tolomato River) were selected to deploy spat collectors. The Tolomato River region had two spat collectors deployed at either end of an oyster enhancement area known as Wright’s Landing, where 275 m2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0991FE61" w:rsidR="00D31EEC" w:rsidRDefault="00D31EEC" w:rsidP="00D31EEC">
      <w:pPr>
        <w:pStyle w:val="MDPI31text"/>
      </w:pPr>
      <w:r>
        <w:t>Patterns in spat settlement were monitored using the hanging shell method. Samples were collected using T-shaped structures (trees) made from PVC, with shell “stringers” suspended from each side of the crossbar (</w:t>
      </w:r>
      <w:r w:rsidRPr="00D31EEC">
        <w:rPr>
          <w:highlight w:val="yellow"/>
        </w:rPr>
        <w:t>Figure</w:t>
      </w:r>
      <w:commentRangeStart w:id="48"/>
      <w:r w:rsidR="008423DD" w:rsidRPr="002B240F">
        <w:rPr>
          <w:highlight w:val="green"/>
        </w:rPr>
        <w:t xml:space="preserve">; </w:t>
      </w:r>
      <w:r w:rsidR="008423DD" w:rsidRPr="002B240F">
        <w:rPr>
          <w:rStyle w:val="ui-provider"/>
          <w:highlight w:val="green"/>
        </w:rPr>
        <w:t>Arnold et al. 2008, Haven and Fritz 1985, Parker 2015, Volety and Savarese 2001, Wilson et al. 2005</w:t>
      </w:r>
      <w:commentRangeEnd w:id="48"/>
      <w:r w:rsidR="00101043">
        <w:rPr>
          <w:rStyle w:val="CommentReference"/>
          <w:rFonts w:eastAsia="SimSun"/>
          <w:snapToGrid/>
          <w:lang w:eastAsia="zh-CN" w:bidi="ar-SA"/>
        </w:rPr>
        <w:commentReference w:id="48"/>
      </w:r>
      <w:r>
        <w:t>). Each stringer was composed of six cleaned eastern oyster shells</w:t>
      </w:r>
      <w:r w:rsidR="00372E18">
        <w:t xml:space="preserve"> that were between</w:t>
      </w:r>
      <w:r>
        <w:t xml:space="preserve"> 5 to 10 cm </w:t>
      </w:r>
      <w:r w:rsidR="00372E18">
        <w:t xml:space="preserve">in </w:t>
      </w:r>
      <w:r>
        <w:t>shell height</w:t>
      </w:r>
      <w:r w:rsidR="00372E18">
        <w:t>. Holes were</w:t>
      </w:r>
      <w:r>
        <w:t xml:space="preserve"> drilled through</w:t>
      </w:r>
      <w:r w:rsidR="00372E18">
        <w:t xml:space="preserve"> the </w:t>
      </w:r>
      <w:r w:rsidR="00C4310C">
        <w:t>shells,</w:t>
      </w:r>
      <w:r w:rsidR="00372E18">
        <w:t xml:space="preserve"> and they were</w:t>
      </w:r>
      <w:r w:rsidR="00C4310C">
        <w:t xml:space="preserve"> </w:t>
      </w:r>
      <w:r>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t xml:space="preserve"> were then soaked for at least 24 hours in freshwater</w:t>
      </w:r>
      <w:r w:rsidR="00DA2E9F">
        <w:t xml:space="preserve"> as a rinse</w:t>
      </w:r>
      <w:r>
        <w:t xml:space="preserve">. </w:t>
      </w:r>
    </w:p>
    <w:p w14:paraId="5E81C34E" w14:textId="77777777" w:rsidR="00A433F2" w:rsidRDefault="00A433F2" w:rsidP="00A433F2">
      <w:pPr>
        <w:pStyle w:val="MDPI52figure"/>
        <w:ind w:left="2608"/>
        <w:jc w:val="left"/>
        <w:rPr>
          <w:b/>
        </w:rPr>
      </w:pPr>
      <w:commentRangeStart w:id="49"/>
      <w:commentRangeStart w:id="50"/>
      <w:commentRangeStart w:id="51"/>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commentRangeEnd w:id="49"/>
      <w:r>
        <w:rPr>
          <w:rStyle w:val="CommentReference"/>
          <w:rFonts w:eastAsia="SimSun"/>
          <w:noProof/>
          <w:snapToGrid/>
          <w:lang w:eastAsia="zh-CN" w:bidi="ar-SA"/>
        </w:rPr>
        <w:commentReference w:id="49"/>
      </w:r>
      <w:commentRangeEnd w:id="50"/>
      <w:r w:rsidR="00101043">
        <w:rPr>
          <w:rStyle w:val="CommentReference"/>
          <w:rFonts w:eastAsia="SimSun"/>
          <w:snapToGrid/>
          <w:lang w:eastAsia="zh-CN" w:bidi="ar-SA"/>
        </w:rPr>
        <w:commentReference w:id="50"/>
      </w:r>
      <w:commentRangeEnd w:id="51"/>
      <w:r w:rsidR="00890CD4">
        <w:rPr>
          <w:rStyle w:val="CommentReference"/>
          <w:rFonts w:eastAsia="SimSun"/>
          <w:snapToGrid/>
          <w:lang w:eastAsia="zh-CN" w:bidi="ar-SA"/>
        </w:rPr>
        <w:commentReference w:id="51"/>
      </w:r>
    </w:p>
    <w:p w14:paraId="6BFFBF8D" w14:textId="27B3BCFC" w:rsidR="00A433F2" w:rsidRDefault="00A433F2" w:rsidP="00A433F2">
      <w:pPr>
        <w:pStyle w:val="MDPI51figurecaption"/>
      </w:pPr>
      <w:r w:rsidRPr="00FA04F1">
        <w:rPr>
          <w:b/>
        </w:rPr>
        <w:lastRenderedPageBreak/>
        <w:t xml:space="preserve">Figure </w:t>
      </w:r>
      <w:r>
        <w:rPr>
          <w:b/>
        </w:rPr>
        <w:t>2</w:t>
      </w:r>
      <w:r w:rsidRPr="00FA04F1">
        <w:rPr>
          <w:b/>
        </w:rPr>
        <w:t xml:space="preserve">. </w:t>
      </w:r>
      <w:r w:rsidR="00890CD4">
        <w:t>An example of a spat tree deployed on an oyster reef</w:t>
      </w:r>
      <w:ins w:id="52" w:author="Prevost, Hans" w:date="2024-02-16T10:16:00Z">
        <w:r w:rsidR="00890CD4">
          <w:t>.</w:t>
        </w:r>
      </w:ins>
      <w:del w:id="53" w:author="Prevost, Hans" w:date="2024-02-16T10:16:00Z">
        <w:r w:rsidR="00890CD4" w:rsidDel="00890CD4">
          <w:delText>. Six oyster shells are attached to each string.</w:delText>
        </w:r>
      </w:del>
      <w:r w:rsidR="00890CD4">
        <w:t xml:space="preserve"> </w:t>
      </w:r>
    </w:p>
    <w:p w14:paraId="70C2693D" w14:textId="4EBEF333" w:rsidR="00D31EEC" w:rsidRDefault="00D31EEC" w:rsidP="00D31EEC">
      <w:pPr>
        <w:pStyle w:val="MDPI31text"/>
      </w:pPr>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a -4°C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w:t>
      </w:r>
      <w:commentRangeStart w:id="54"/>
      <w:r>
        <w:t>21-43 days</w:t>
      </w:r>
      <w:commentRangeEnd w:id="54"/>
      <w:r>
        <w:rPr>
          <w:rStyle w:val="CommentReference"/>
          <w:rFonts w:eastAsia="SimSun"/>
          <w:noProof/>
          <w:snapToGrid/>
          <w:lang w:eastAsia="zh-CN" w:bidi="ar-SA"/>
        </w:rPr>
        <w:commentReference w:id="54"/>
      </w:r>
      <w:r>
        <w:t>. Hurricane Matthew affected the study area in October 2016 and spat trees were unable to be collected, resulting in missing data from September and October of that year.</w:t>
      </w:r>
    </w:p>
    <w:p w14:paraId="12BBC2B2" w14:textId="74493D96" w:rsidR="00D31EEC" w:rsidRDefault="00D31EEC" w:rsidP="00D31EEC">
      <w:pPr>
        <w:pStyle w:val="MDPI23heading3"/>
      </w:pPr>
      <w: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t>
      </w:r>
      <w:commentRangeStart w:id="55"/>
      <w:commentRangeStart w:id="56"/>
      <w:r>
        <w:t xml:space="preserve">were discarded </w:t>
      </w:r>
      <w:commentRangeEnd w:id="55"/>
      <w:r w:rsidR="00372E18">
        <w:rPr>
          <w:rStyle w:val="CommentReference"/>
          <w:rFonts w:eastAsia="SimSun"/>
          <w:snapToGrid/>
          <w:lang w:eastAsia="zh-CN" w:bidi="ar-SA"/>
        </w:rPr>
        <w:commentReference w:id="55"/>
      </w:r>
      <w:commentRangeEnd w:id="56"/>
      <w:r w:rsidR="00C4310C">
        <w:rPr>
          <w:rStyle w:val="CommentReference"/>
          <w:rFonts w:eastAsia="SimSun"/>
          <w:snapToGrid/>
          <w:lang w:eastAsia="zh-CN" w:bidi="ar-SA"/>
        </w:rPr>
        <w:commentReference w:id="56"/>
      </w:r>
      <w:r>
        <w:t xml:space="preserve">and shells two through five were evaluated for spat abundance. </w:t>
      </w:r>
    </w:p>
    <w:p w14:paraId="26A4A0BD" w14:textId="53A63096" w:rsidR="00D31EEC" w:rsidRDefault="00D31EEC" w:rsidP="00D31EEC">
      <w:pPr>
        <w:pStyle w:val="MDPI31text"/>
      </w:pPr>
      <w:r>
        <w:t>In early years of the monitoring, spat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and on the inner surface</w:t>
      </w:r>
      <w:r w:rsidR="00A433F2">
        <w:t xml:space="preserve"> (bottom of the shell)</w:t>
      </w:r>
      <w:r>
        <w:t xml:space="preserve"> 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C60AF5">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5E76210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bottom of the shell by naked eye.</w:t>
      </w:r>
      <w:r w:rsidR="00DD1F57">
        <w:t xml:space="preserve"> The average number of spat per shell was calculated for each tree deployed within each region each month. </w:t>
      </w:r>
      <w:r w:rsidR="00DD1F57" w:rsidRPr="00ED10B4">
        <w:t>These values were then rounded to convert the number of spat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34602148"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stations for the continuous water quality information (</w:t>
      </w:r>
      <w:r w:rsidRPr="00D31EEC">
        <w:rPr>
          <w:highlight w:val="yellow"/>
        </w:rPr>
        <w:t>Figure</w:t>
      </w:r>
      <w:r w:rsidR="00101043">
        <w:t xml:space="preserve"> 1</w:t>
      </w:r>
      <w:r>
        <w:t>)</w:t>
      </w:r>
      <w:r w:rsidR="00D314C8">
        <w:t>(</w:t>
      </w:r>
      <w:r w:rsidR="00D314C8" w:rsidRPr="00D314C8">
        <w:rPr>
          <w:highlight w:val="green"/>
        </w:rPr>
        <w:t>DATA CITATION</w:t>
      </w:r>
      <w:r w:rsidR="00D314C8">
        <w:t>)</w:t>
      </w:r>
      <w:r>
        <w:t xml:space="preserve">. </w:t>
      </w:r>
      <w:r w:rsidRPr="00D31EEC">
        <w:t>The</w:t>
      </w:r>
      <w:r>
        <w:t>se</w:t>
      </w:r>
      <w:r w:rsidRPr="00D31EEC">
        <w:t xml:space="preserve"> stations </w:t>
      </w:r>
      <w:r>
        <w:t>were</w:t>
      </w:r>
      <w:r w:rsidRPr="00D31EEC">
        <w:t xml:space="preserve"> equipped with YSI EXO2 data sondes</w:t>
      </w:r>
      <w:ins w:id="57" w:author="Dunnigan, Shannon" w:date="2024-02-20T16:34:00Z">
        <w:r w:rsidR="002E2D26">
          <w:t xml:space="preserve"> mounted to wooden pilings and</w:t>
        </w:r>
      </w:ins>
      <w:r w:rsidRPr="00D31EEC">
        <w:t xml:space="preserve"> </w:t>
      </w:r>
      <w:r>
        <w:t>deployed approximately one meter from the bottom</w:t>
      </w:r>
      <w:r w:rsidR="00DE149F">
        <w:t>. The sondes</w:t>
      </w:r>
      <w:r w:rsidRPr="00D31EEC">
        <w:t xml:space="preserve"> measure a variety of parameters every 15-minutes</w:t>
      </w:r>
      <w:r>
        <w:t xml:space="preserve"> including</w:t>
      </w:r>
      <w:r w:rsidRPr="00D31EEC">
        <w:t xml:space="preserve"> water temperature (°C), salinity (psu),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w:t>
      </w:r>
      <w:commentRangeStart w:id="58"/>
      <w:commentRangeStart w:id="59"/>
      <w:r w:rsidRPr="00D31EEC">
        <w:t xml:space="preserve">chlorophyll </w:t>
      </w:r>
      <w:r w:rsidRPr="009D7400">
        <w:rPr>
          <w:i/>
          <w:iCs/>
        </w:rPr>
        <w:t>a</w:t>
      </w:r>
      <w:r w:rsidR="00DE149F">
        <w:rPr>
          <w:i/>
          <w:iCs/>
        </w:rPr>
        <w:t xml:space="preserve"> </w:t>
      </w:r>
      <w:r w:rsidR="00DE149F">
        <w:t>(chl-</w:t>
      </w:r>
      <w:r w:rsidR="00DE149F">
        <w:rPr>
          <w:i/>
          <w:iCs/>
        </w:rPr>
        <w:t>a</w:t>
      </w:r>
      <w:commentRangeEnd w:id="58"/>
      <w:r w:rsidR="00101043">
        <w:rPr>
          <w:i/>
          <w:iCs/>
        </w:rPr>
        <w:t xml:space="preserve">, </w:t>
      </w:r>
      <w:r w:rsidR="00C47CBE">
        <w:rPr>
          <w:rStyle w:val="CommentReference"/>
          <w:rFonts w:eastAsia="SimSun"/>
          <w:snapToGrid/>
          <w:lang w:eastAsia="zh-CN" w:bidi="ar-SA"/>
        </w:rPr>
        <w:commentReference w:id="58"/>
      </w:r>
      <w:commentRangeEnd w:id="59"/>
      <w:r w:rsidR="00BC3574">
        <w:rPr>
          <w:rStyle w:val="CommentReference"/>
          <w:rFonts w:eastAsia="SimSun"/>
          <w:snapToGrid/>
          <w:lang w:eastAsia="zh-CN" w:bidi="ar-SA"/>
        </w:rPr>
        <w:commentReference w:id="59"/>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Chl</w:t>
      </w:r>
      <w:r w:rsidR="00DE149F">
        <w:t>-</w:t>
      </w:r>
      <w:r w:rsidRPr="00C4310C">
        <w:rPr>
          <w:i/>
          <w:iCs/>
        </w:rPr>
        <w:t>a</w:t>
      </w:r>
      <w:r w:rsidRPr="009D7400">
        <w:t xml:space="preserve"> was extracted from frozen filters within 28 days and analyzed using </w:t>
      </w:r>
      <w:commentRangeStart w:id="60"/>
      <w:commentRangeStart w:id="61"/>
      <w:commentRangeStart w:id="62"/>
      <w:r w:rsidR="00101043">
        <w:t>spectrophotometry</w:t>
      </w:r>
      <w:r w:rsidRPr="009D7400">
        <w:t xml:space="preserve"> </w:t>
      </w:r>
      <w:commentRangeEnd w:id="60"/>
      <w:r w:rsidR="00DE149F">
        <w:rPr>
          <w:rStyle w:val="CommentReference"/>
          <w:rFonts w:eastAsia="SimSun"/>
          <w:snapToGrid/>
          <w:lang w:eastAsia="zh-CN" w:bidi="ar-SA"/>
        </w:rPr>
        <w:commentReference w:id="60"/>
      </w:r>
      <w:commentRangeEnd w:id="61"/>
      <w:r w:rsidR="00C4310C">
        <w:rPr>
          <w:rStyle w:val="CommentReference"/>
          <w:rFonts w:eastAsia="SimSun"/>
          <w:snapToGrid/>
          <w:lang w:eastAsia="zh-CN" w:bidi="ar-SA"/>
        </w:rPr>
        <w:commentReference w:id="61"/>
      </w:r>
      <w:commentRangeEnd w:id="62"/>
      <w:r w:rsidR="00DA2E9F">
        <w:rPr>
          <w:rStyle w:val="CommentReference"/>
          <w:rFonts w:eastAsia="SimSun"/>
          <w:snapToGrid/>
          <w:lang w:eastAsia="zh-CN" w:bidi="ar-SA"/>
        </w:rPr>
        <w:commentReference w:id="62"/>
      </w:r>
      <w:r w:rsidRPr="009D7400">
        <w:t>(</w:t>
      </w:r>
      <w:r w:rsidRPr="009D7400">
        <w:rPr>
          <w:highlight w:val="green"/>
        </w:rPr>
        <w:t>SM10200H; citation</w:t>
      </w:r>
      <w:r w:rsidRPr="009D7400">
        <w:t>).</w:t>
      </w:r>
      <w:r>
        <w:t xml:space="preserve"> </w:t>
      </w:r>
    </w:p>
    <w:p w14:paraId="7E189A20" w14:textId="1365B72F" w:rsidR="005F3142" w:rsidRDefault="00A52053" w:rsidP="005F3142">
      <w:pPr>
        <w:pStyle w:val="MDPI31text"/>
      </w:pPr>
      <w:r>
        <w:t>The data</w:t>
      </w:r>
      <w:r w:rsidR="009D7400">
        <w:t xml:space="preserve"> </w:t>
      </w:r>
      <w:r w:rsidR="00405C5A">
        <w:t>ha</w:t>
      </w:r>
      <w:r w:rsidR="009D7400">
        <w:t>d</w:t>
      </w:r>
      <w:r w:rsidR="00405C5A">
        <w:t xml:space="preserve"> undergone the quality assurance and quality checks of the CDMO</w:t>
      </w:r>
      <w:r w:rsidR="00101043">
        <w:t xml:space="preserve"> methods (</w:t>
      </w:r>
      <w:r w:rsidR="00101043" w:rsidRPr="00890CD4">
        <w:rPr>
          <w:highlight w:val="green"/>
        </w:rPr>
        <w:t>CDMO MANUAL CITATION</w:t>
      </w:r>
      <w:r w:rsidR="00101043">
        <w:t>)</w:t>
      </w:r>
      <w:r w:rsidR="00405C5A">
        <w:t xml:space="preserve"> and</w:t>
      </w:r>
      <w:r w:rsidR="009D7400">
        <w:t xml:space="preserve"> data flagged as</w:t>
      </w:r>
      <w:r w:rsidR="00405C5A">
        <w:t xml:space="preserve"> “rejected” and “suspect” </w:t>
      </w:r>
      <w:r w:rsidR="009D7400">
        <w:t>were removed from the dataset</w:t>
      </w:r>
      <w:ins w:id="63" w:author="Dunnigan, Shannon" w:date="2024-02-20T16:35:00Z">
        <w:r w:rsidR="002E2D26">
          <w:t xml:space="preserve"> </w:t>
        </w:r>
      </w:ins>
      <w:ins w:id="64" w:author="Dunnigan, Shannon" w:date="2024-02-20T16:36:00Z">
        <w:r w:rsidR="002E2D26">
          <w:t>for analysis</w:t>
        </w:r>
      </w:ins>
      <w:r w:rsidR="009D7400">
        <w:t xml:space="preserve">. </w:t>
      </w:r>
      <w:r>
        <w:t>The duplicate c</w:t>
      </w:r>
      <w:r w:rsidR="009D7400">
        <w:t>hl</w:t>
      </w:r>
      <w:r w:rsidR="00DE149F">
        <w:t>-</w:t>
      </w:r>
      <w:r w:rsidR="009D7400">
        <w:rPr>
          <w:i/>
          <w:iCs/>
        </w:rPr>
        <w:t>a</w:t>
      </w:r>
      <w:r w:rsidR="009D7400">
        <w:t xml:space="preserve"> </w:t>
      </w:r>
      <w:r>
        <w:t>samples</w:t>
      </w:r>
      <w:r w:rsidR="009D7400">
        <w:t xml:space="preserve"> </w:t>
      </w:r>
      <w:r w:rsidR="003C39A9">
        <w:t xml:space="preserve">from each station </w:t>
      </w:r>
      <w:r>
        <w:t>were</w:t>
      </w:r>
      <w:r w:rsidR="009D7400">
        <w:t xml:space="preserve"> averaged by month. All water quality data was then </w:t>
      </w:r>
      <w:r w:rsidR="008260C3">
        <w:t xml:space="preserve">further </w:t>
      </w:r>
      <w:r>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4996DFA1" w:rsidR="00751D1B" w:rsidRDefault="005F3142" w:rsidP="00751D1B">
      <w:pPr>
        <w:pStyle w:val="MDPI31text"/>
      </w:pPr>
      <w:r>
        <w:lastRenderedPageBreak/>
        <w:t>All data analysis and visualizations were created using R programming language (</w:t>
      </w:r>
      <w:r w:rsidRPr="00B75DB3">
        <w:rPr>
          <w:highlight w:val="green"/>
        </w:rPr>
        <w:t>R Core Team, 2023</w:t>
      </w:r>
      <w:r>
        <w:t xml:space="preserve">). </w:t>
      </w:r>
      <w:r w:rsidR="00751D1B">
        <w:t>Several helpful import, filtering, and aggregating functions from the SWMPr package in R were used for the compilation of the water quality data (</w:t>
      </w:r>
      <w:r w:rsidR="00751D1B" w:rsidRPr="00A52053">
        <w:rPr>
          <w:highlight w:val="green"/>
        </w:rPr>
        <w:t>Beck 2016</w:t>
      </w:r>
      <w:r w:rsidR="00751D1B">
        <w:t>).</w:t>
      </w:r>
    </w:p>
    <w:p w14:paraId="048467F7" w14:textId="6E298FEC"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8260C3">
        <w:t>compare for differences in spat settlement per region and across years</w:t>
      </w:r>
      <w:r>
        <w:t xml:space="preserve"> (</w:t>
      </w:r>
      <w:r w:rsidRPr="003C764D">
        <w:rPr>
          <w:highlight w:val="green"/>
        </w:rPr>
        <w:t>Moore et al. 2020</w:t>
      </w:r>
      <w:r>
        <w:t xml:space="preserve">). </w:t>
      </w:r>
      <w:r w:rsidR="00A06D8D">
        <w:t>S</w:t>
      </w:r>
      <w:r w:rsidR="00156CEC">
        <w:t xml:space="preserve">pat counts per shell were assumed to be related to the amount of time they were left “soaking” during deployment; therefore, to control for this the number of soak days was included as an effort offset (log link function; </w:t>
      </w:r>
      <w:r w:rsidR="00156CEC" w:rsidRPr="00156CEC">
        <w:rPr>
          <w:highlight w:val="green"/>
        </w:rPr>
        <w:t>Zuur et al. 2013</w:t>
      </w:r>
      <w:r w:rsidR="00156CEC">
        <w:t>). This causes the models to predict the rate measured as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 xml:space="preserve">l and these were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the year, Model </w:t>
      </w:r>
      <w:r w:rsidR="0054151A">
        <w:t>3</w:t>
      </w:r>
      <w:r>
        <w:t xml:space="preserve"> included the interaction of region and year, and Model </w:t>
      </w:r>
      <w:r w:rsidR="0054151A">
        <w:t>4</w:t>
      </w:r>
      <w:r>
        <w:t xml:space="preserve"> included just year</w:t>
      </w:r>
      <w:r w:rsidR="00853BA1">
        <w:t xml:space="preserve"> </w:t>
      </w:r>
      <w:r w:rsidR="00853BA1" w:rsidRPr="00C4310C">
        <w:rPr>
          <w:highlight w:val="yellow"/>
        </w:rPr>
        <w:t>(Table 1</w:t>
      </w:r>
      <w:r w:rsidR="00853BA1">
        <w:t>)</w:t>
      </w:r>
      <w:r>
        <w:t xml:space="preserve">. </w:t>
      </w:r>
      <w:moveFromRangeStart w:id="65" w:author="Dunnigan, Shannon" w:date="2024-02-20T16:38:00Z" w:name="move159339516"/>
      <w:moveFrom w:id="66" w:author="Dunnigan, Shannon" w:date="2024-02-20T16:38:00Z">
        <w:r w:rsidR="00A57594" w:rsidDel="002E2D26">
          <w:t>The default glmmTMB optimizer (nlminb) was used.</w:t>
        </w:r>
      </w:moveFrom>
      <w:moveFromRangeEnd w:id="65"/>
    </w:p>
    <w:p w14:paraId="614A88AD" w14:textId="002B5617" w:rsidR="005F3142" w:rsidRPr="009D7400" w:rsidRDefault="005F3142" w:rsidP="004A1173">
      <w:pPr>
        <w:pStyle w:val="MDPI31text"/>
      </w:pPr>
      <w:r>
        <w:t>Comparisons were made between models with different combinations of independent variables using Akaike’s Information Criterion (AICc). The lowest AICc value represents the best fit of the models tested (</w:t>
      </w:r>
      <w:r w:rsidR="00853BA1" w:rsidRPr="00C4310C">
        <w:rPr>
          <w:highlight w:val="yellow"/>
        </w:rPr>
        <w:t>Table 1</w:t>
      </w:r>
      <w:r w:rsidR="00853BA1">
        <w:t xml:space="preserve">; </w:t>
      </w:r>
      <w:r w:rsidRPr="003C764D">
        <w:rPr>
          <w:highlight w:val="green"/>
        </w:rPr>
        <w:t>Burnham and Anderson 2002</w:t>
      </w:r>
      <w:r>
        <w:t>). Models were fit to the data using the glmmTMB package (</w:t>
      </w:r>
      <w:r w:rsidRPr="003406F3">
        <w:rPr>
          <w:highlight w:val="green"/>
        </w:rPr>
        <w:t>Brooks et al. 2017</w:t>
      </w:r>
      <w:r>
        <w:t>)</w:t>
      </w:r>
      <w:r w:rsidR="004A1173">
        <w:t>, assessed with the performance package (</w:t>
      </w:r>
      <w:r w:rsidR="00DF46F1" w:rsidRPr="00DF46F1">
        <w:rPr>
          <w:highlight w:val="green"/>
        </w:rPr>
        <w:t>Lüdecke</w:t>
      </w:r>
      <w:r w:rsidR="00DF46F1">
        <w:t>)</w:t>
      </w:r>
      <w:r>
        <w:t xml:space="preserve"> and predicted values (marginal means) and pairwise comparisons with </w:t>
      </w:r>
      <w:ins w:id="67" w:author="Prevost, Hans" w:date="2024-02-16T10:03:00Z">
        <w:r w:rsidR="00890CD4">
          <w:t>T</w:t>
        </w:r>
      </w:ins>
      <w:del w:id="68" w:author="Prevost, Hans" w:date="2024-02-16T10:03:00Z">
        <w:r w:rsidDel="00890CD4">
          <w:delText>t</w:delText>
        </w:r>
      </w:del>
      <w:r>
        <w:t>ukey adjustments were made from the best fit model using the emmeans (</w:t>
      </w:r>
      <w:r w:rsidRPr="000C7742">
        <w:rPr>
          <w:highlight w:val="green"/>
        </w:rPr>
        <w:t>Lenth 2024</w:t>
      </w:r>
      <w:r>
        <w:t xml:space="preserve">) package in R. </w:t>
      </w:r>
      <w:moveToRangeStart w:id="69" w:author="Dunnigan, Shannon" w:date="2024-02-20T16:38:00Z" w:name="move159339516"/>
      <w:moveTo w:id="70" w:author="Dunnigan, Shannon" w:date="2024-02-20T16:38:00Z">
        <w:r w:rsidR="002E2D26">
          <w:t>The default glmmTMB optimizer (nlminb) was used.</w:t>
        </w:r>
      </w:moveTo>
      <w:moveToRangeEnd w:id="69"/>
      <w:ins w:id="71" w:author="Dunnigan, Shannon" w:date="2024-02-20T16:38:00Z">
        <w:r w:rsidR="002E2D26">
          <w:t xml:space="preserve"> </w:t>
        </w:r>
      </w:ins>
      <w:r w:rsidR="008260C3">
        <w:t xml:space="preserve">All data visualizations and summaries were performed using tidyverse functions </w:t>
      </w:r>
      <w:ins w:id="72" w:author="Dunnigan, Shannon" w:date="2024-02-20T16:38:00Z">
        <w:r w:rsidR="002E2D26">
          <w:t xml:space="preserve">in </w:t>
        </w:r>
      </w:ins>
      <w:r w:rsidR="008260C3">
        <w:t>ggplot2 (</w:t>
      </w:r>
      <w:r w:rsidR="008260C3" w:rsidRPr="00890CD4">
        <w:rPr>
          <w:highlight w:val="green"/>
        </w:rPr>
        <w:t>Wickham 2016</w:t>
      </w:r>
      <w:r w:rsidR="008260C3">
        <w:t>) and dplyr</w:t>
      </w:r>
      <w:r w:rsidR="008B2BC6">
        <w:t xml:space="preserve"> (</w:t>
      </w:r>
      <w:r w:rsidR="008B2BC6" w:rsidRPr="00890CD4">
        <w:rPr>
          <w:highlight w:val="green"/>
        </w:rPr>
        <w:t>Wickham</w:t>
      </w:r>
      <w:r w:rsidR="008B2BC6">
        <w:t>)</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1F31D1" w:rsidRDefault="005F3142" w:rsidP="005F3142">
      <w:pPr>
        <w:pStyle w:val="MDPI22heading2"/>
        <w:spacing w:before="240"/>
      </w:pPr>
      <w:r w:rsidRPr="001F31D1">
        <w:t xml:space="preserve">3.1. </w:t>
      </w:r>
      <w:r>
        <w:t>Spatial and Temporal Variability in Spat Settlement</w:t>
      </w:r>
    </w:p>
    <w:p w14:paraId="059CD641" w14:textId="3D75217C" w:rsidR="006E5BBD" w:rsidRDefault="006E5BBD" w:rsidP="006E5BBD">
      <w:pPr>
        <w:pStyle w:val="MDPI52figure"/>
        <w:ind w:left="2610" w:firstLine="450"/>
        <w:jc w:val="both"/>
        <w:rPr>
          <w:szCs w:val="22"/>
        </w:rPr>
      </w:pPr>
      <w:r w:rsidRPr="006E5BBD">
        <w:rPr>
          <w:szCs w:val="22"/>
        </w:rPr>
        <w:t xml:space="preserve">Average annual </w:t>
      </w:r>
      <w:r>
        <w:rPr>
          <w:szCs w:val="22"/>
        </w:rPr>
        <w:t xml:space="preserve">spat </w:t>
      </w:r>
      <w:r w:rsidRPr="006E5BBD">
        <w:rPr>
          <w:szCs w:val="22"/>
        </w:rPr>
        <w:t xml:space="preserve">settlement increased </w:t>
      </w:r>
      <w:r>
        <w:rPr>
          <w:szCs w:val="22"/>
        </w:rPr>
        <w:t>from</w:t>
      </w:r>
      <w:r w:rsidRPr="006E5BBD">
        <w:rPr>
          <w:szCs w:val="22"/>
        </w:rPr>
        <w:t xml:space="preserve"> the start of the project in 2015, reaching the highest regional averages in 2020 in all regions except Guana River</w:t>
      </w:r>
      <w:r>
        <w:rPr>
          <w:szCs w:val="22"/>
        </w:rPr>
        <w:t xml:space="preserve"> (GR)</w:t>
      </w:r>
      <w:r w:rsidRPr="006E5BBD">
        <w:rPr>
          <w:szCs w:val="22"/>
        </w:rPr>
        <w:t xml:space="preserve"> (</w:t>
      </w:r>
      <w:r w:rsidRPr="00890CD4">
        <w:rPr>
          <w:szCs w:val="22"/>
          <w:highlight w:val="yellow"/>
        </w:rPr>
        <w:t xml:space="preserve">Figure </w:t>
      </w:r>
      <w:del w:id="73" w:author="Shannon" w:date="2024-02-21T12:08:00Z">
        <w:r w:rsidRPr="00890CD4" w:rsidDel="00F43C81">
          <w:rPr>
            <w:szCs w:val="22"/>
            <w:highlight w:val="yellow"/>
          </w:rPr>
          <w:delText>2</w:delText>
        </w:r>
      </w:del>
      <w:ins w:id="74" w:author="Shannon" w:date="2024-02-21T12:08:00Z">
        <w:r w:rsidR="00F43C81">
          <w:rPr>
            <w:szCs w:val="22"/>
          </w:rPr>
          <w:t>3</w:t>
        </w:r>
      </w:ins>
      <w:r w:rsidRPr="006E5BBD">
        <w:rPr>
          <w:szCs w:val="22"/>
        </w:rPr>
        <w:t xml:space="preserve">). Peak settlement shifted from early summer in 2015 to late summer in 2017, which continued for the remainder of the monitoring. Timing of minor peaks appeared to forecast peak abundance: </w:t>
      </w:r>
      <w:ins w:id="75" w:author="Prevost, Hans" w:date="2024-02-16T10:03:00Z">
        <w:r w:rsidR="00890CD4">
          <w:rPr>
            <w:szCs w:val="22"/>
          </w:rPr>
          <w:t>r</w:t>
        </w:r>
      </w:ins>
      <w:del w:id="76" w:author="Prevost, Hans" w:date="2024-02-16T10:03:00Z">
        <w:r w:rsidRPr="006E5BBD" w:rsidDel="00890CD4">
          <w:rPr>
            <w:szCs w:val="22"/>
          </w:rPr>
          <w:delText>R</w:delText>
        </w:r>
      </w:del>
      <w:r w:rsidRPr="006E5BBD">
        <w:rPr>
          <w:szCs w:val="22"/>
        </w:rPr>
        <w:t>eefs with minor peaks that occurred later in the spring had higher spat abundance both during the fall peak as well as annually (</w:t>
      </w:r>
      <w:r w:rsidRPr="00890CD4">
        <w:rPr>
          <w:szCs w:val="22"/>
          <w:highlight w:val="yellow"/>
        </w:rPr>
        <w:t xml:space="preserve">Figure </w:t>
      </w:r>
      <w:del w:id="77" w:author="Shannon" w:date="2024-02-21T12:08:00Z">
        <w:r w:rsidRPr="00890CD4" w:rsidDel="00F43C81">
          <w:rPr>
            <w:szCs w:val="22"/>
            <w:highlight w:val="yellow"/>
          </w:rPr>
          <w:delText>2</w:delText>
        </w:r>
      </w:del>
      <w:ins w:id="78" w:author="Shannon" w:date="2024-02-21T12:08:00Z">
        <w:r w:rsidR="00F43C81">
          <w:rPr>
            <w:szCs w:val="22"/>
          </w:rPr>
          <w:t>3</w:t>
        </w:r>
      </w:ins>
      <w:r w:rsidRPr="006E5BBD">
        <w:rPr>
          <w:szCs w:val="22"/>
        </w:rPr>
        <w:t>).</w:t>
      </w:r>
    </w:p>
    <w:p w14:paraId="5BA34F61" w14:textId="4B17E7FB" w:rsidR="00D47AB6" w:rsidRDefault="00EC15FD" w:rsidP="00EC15FD">
      <w:pPr>
        <w:pStyle w:val="MDPI52figure"/>
        <w:jc w:val="right"/>
        <w:rPr>
          <w:b/>
        </w:rPr>
        <w:pPrChange w:id="79" w:author="Shannon" w:date="2024-02-21T10:46:00Z">
          <w:pPr>
            <w:pStyle w:val="MDPI52figure"/>
          </w:pPr>
        </w:pPrChange>
      </w:pPr>
      <w:ins w:id="80" w:author="Shannon" w:date="2024-02-21T10:46:00Z">
        <w:r>
          <w:rPr>
            <w:noProof/>
            <w:snapToGrid/>
            <w:szCs w:val="22"/>
          </w:rPr>
          <w:lastRenderedPageBreak/>
          <w:drawing>
            <wp:inline distT="0" distB="0" distL="0" distR="0" wp14:anchorId="6F2B5E46" wp14:editId="62B6ACD0">
              <wp:extent cx="5029210" cy="5571755"/>
              <wp:effectExtent l="0" t="0" r="0" b="0"/>
              <wp:docPr id="37736589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5898" name="Picture 8" descr="Chart, histogram&#10;&#10;Description automatically generated"/>
                      <pic:cNvPicPr/>
                    </pic:nvPicPr>
                    <pic:blipFill>
                      <a:blip r:embed="rId23"/>
                      <a:stretch>
                        <a:fillRect/>
                      </a:stretch>
                    </pic:blipFill>
                    <pic:spPr>
                      <a:xfrm>
                        <a:off x="0" y="0"/>
                        <a:ext cx="5029210" cy="5571755"/>
                      </a:xfrm>
                      <a:prstGeom prst="rect">
                        <a:avLst/>
                      </a:prstGeom>
                    </pic:spPr>
                  </pic:pic>
                </a:graphicData>
              </a:graphic>
            </wp:inline>
          </w:drawing>
        </w:r>
      </w:ins>
      <w:ins w:id="81" w:author="Dunnigan, Shannon" w:date="2024-02-21T10:32:00Z">
        <w:del w:id="82" w:author="Shannon" w:date="2024-02-21T10:46:00Z">
          <w:r w:rsidR="004F62D5" w:rsidDel="00EC15FD">
            <w:rPr>
              <w:noProof/>
              <w:snapToGrid/>
              <w:szCs w:val="22"/>
            </w:rPr>
            <w:drawing>
              <wp:inline distT="0" distB="0" distL="0" distR="0" wp14:anchorId="39C332C2" wp14:editId="56E33E32">
                <wp:extent cx="6400813" cy="5571755"/>
                <wp:effectExtent l="0" t="0" r="0" b="0"/>
                <wp:docPr id="147253240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2404" name="Picture 1" descr="Chart, line chart&#10;&#10;Description automatically generated"/>
                        <pic:cNvPicPr/>
                      </pic:nvPicPr>
                      <pic:blipFill>
                        <a:blip r:embed="rId24"/>
                        <a:stretch>
                          <a:fillRect/>
                        </a:stretch>
                      </pic:blipFill>
                      <pic:spPr>
                        <a:xfrm>
                          <a:off x="0" y="0"/>
                          <a:ext cx="6400813" cy="5571755"/>
                        </a:xfrm>
                        <a:prstGeom prst="rect">
                          <a:avLst/>
                        </a:prstGeom>
                      </pic:spPr>
                    </pic:pic>
                  </a:graphicData>
                </a:graphic>
              </wp:inline>
            </w:drawing>
          </w:r>
        </w:del>
      </w:ins>
      <w:commentRangeStart w:id="83"/>
      <w:del w:id="84" w:author="Dunnigan, Shannon" w:date="2024-02-21T10:32:00Z">
        <w:r w:rsidR="006E5BBD" w:rsidDel="004F62D5">
          <w:rPr>
            <w:noProof/>
            <w:szCs w:val="22"/>
          </w:rPr>
          <w:drawing>
            <wp:inline distT="0" distB="0" distL="0" distR="0" wp14:anchorId="093269E1" wp14:editId="7EB3E073">
              <wp:extent cx="6076950" cy="2867025"/>
              <wp:effectExtent l="0" t="0" r="0" b="9525"/>
              <wp:docPr id="66896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950" cy="2867025"/>
                      </a:xfrm>
                      <a:prstGeom prst="rect">
                        <a:avLst/>
                      </a:prstGeom>
                      <a:noFill/>
                    </pic:spPr>
                  </pic:pic>
                </a:graphicData>
              </a:graphic>
            </wp:inline>
          </w:drawing>
        </w:r>
      </w:del>
      <w:commentRangeEnd w:id="83"/>
      <w:r w:rsidR="00A75619">
        <w:rPr>
          <w:rStyle w:val="CommentReference"/>
          <w:rFonts w:eastAsia="SimSun"/>
          <w:snapToGrid/>
          <w:lang w:eastAsia="zh-CN" w:bidi="ar-SA"/>
        </w:rPr>
        <w:commentReference w:id="83"/>
      </w:r>
      <w:r w:rsidR="006E5BBD" w:rsidRPr="006E5BBD">
        <w:t xml:space="preserve"> </w:t>
      </w:r>
    </w:p>
    <w:p w14:paraId="574E2635" w14:textId="2529CA0F" w:rsidR="00D47AB6" w:rsidRDefault="00D47AB6" w:rsidP="00D47AB6">
      <w:pPr>
        <w:pStyle w:val="MDPI51figurecaption"/>
      </w:pPr>
      <w:r w:rsidRPr="00FA04F1">
        <w:rPr>
          <w:b/>
        </w:rPr>
        <w:t xml:space="preserve">Figure </w:t>
      </w:r>
      <w:del w:id="85" w:author="Shannon" w:date="2024-02-21T11:53:00Z">
        <w:r w:rsidR="004B0487" w:rsidDel="00FE785B">
          <w:rPr>
            <w:b/>
          </w:rPr>
          <w:delText>2</w:delText>
        </w:r>
      </w:del>
      <w:ins w:id="86" w:author="Shannon" w:date="2024-02-21T11:53:00Z">
        <w:r w:rsidR="00FE785B">
          <w:rPr>
            <w:b/>
          </w:rPr>
          <w:t>3</w:t>
        </w:r>
      </w:ins>
      <w:r w:rsidRPr="00FA04F1">
        <w:rPr>
          <w:b/>
        </w:rPr>
        <w:t xml:space="preserve">. </w:t>
      </w:r>
      <w:r>
        <w:t>Monthly mean spat per shell</w:t>
      </w:r>
      <w:del w:id="87" w:author="Dunnigan, Shannon" w:date="2024-02-21T10:32:00Z">
        <w:r w:rsidDel="004F62D5">
          <w:delText xml:space="preserve"> (with standard error bars)</w:delText>
        </w:r>
      </w:del>
      <w:r>
        <w:t xml:space="preserve"> for each region from 2015-2020</w:t>
      </w:r>
      <w:ins w:id="88" w:author="Dunnigan, Shannon" w:date="2024-02-21T10:32:00Z">
        <w:r w:rsidR="004F62D5">
          <w:t xml:space="preserve"> with panels broken up in </w:t>
        </w:r>
        <w:del w:id="89" w:author="Shannon" w:date="2024-02-21T12:46:00Z">
          <w:r w:rsidR="004F62D5" w:rsidDel="000B3B2E">
            <w:delText>two year</w:delText>
          </w:r>
        </w:del>
      </w:ins>
      <w:ins w:id="90" w:author="Shannon" w:date="2024-02-21T12:46:00Z">
        <w:r w:rsidR="000B3B2E">
          <w:t>two-year</w:t>
        </w:r>
      </w:ins>
      <w:ins w:id="91" w:author="Dunnigan, Shannon" w:date="2024-02-21T10:32:00Z">
        <w:r w:rsidR="004F62D5">
          <w:t xml:space="preserve"> segments</w:t>
        </w:r>
      </w:ins>
      <w:r>
        <w:t xml:space="preserve">: </w:t>
      </w:r>
      <w:r w:rsidR="000E6015">
        <w:t>Tolomato River (TR, green); Guana River (GR, pink); Saint Augustine (SA; orange); Salt Run (SR, yellow); and Fort Matanzas (FM, blue).</w:t>
      </w:r>
      <w:ins w:id="92" w:author="Dunnigan, Shannon" w:date="2024-02-21T10:32:00Z">
        <w:r w:rsidR="004F62D5">
          <w:t xml:space="preserve"> Note the difference between the scales of the y-axis</w:t>
        </w:r>
      </w:ins>
      <w:ins w:id="93" w:author="Shannon" w:date="2024-02-21T12:08:00Z">
        <w:r w:rsidR="00F43C81">
          <w:t xml:space="preserve"> and missing data in the fall of 2016 due to Hurricane Matthew (October 2016)</w:t>
        </w:r>
      </w:ins>
      <w:ins w:id="94" w:author="Dunnigan, Shannon" w:date="2024-02-21T10:32:00Z">
        <w:r w:rsidR="004F62D5">
          <w:t>.</w:t>
        </w:r>
      </w:ins>
    </w:p>
    <w:p w14:paraId="73F344F6" w14:textId="799A318E" w:rsidR="00D47AB6" w:rsidDel="002E2D26" w:rsidRDefault="00D47AB6" w:rsidP="00D47AB6">
      <w:pPr>
        <w:pStyle w:val="MDPI51figurecaption"/>
        <w:rPr>
          <w:del w:id="95" w:author="Dunnigan, Shannon" w:date="2024-02-20T16:39:00Z"/>
          <w:snapToGrid w:val="0"/>
          <w:sz w:val="20"/>
          <w:szCs w:val="22"/>
        </w:rPr>
      </w:pPr>
      <w:commentRangeStart w:id="96"/>
      <w:del w:id="97" w:author="Dunnigan, Shannon" w:date="2024-02-20T16:39:00Z">
        <w:r w:rsidRPr="00D47AB6" w:rsidDel="002E2D26">
          <w:rPr>
            <w:snapToGrid w:val="0"/>
            <w:sz w:val="20"/>
            <w:szCs w:val="22"/>
          </w:rPr>
          <w:delText>The</w:delText>
        </w:r>
        <w:r w:rsidDel="002E2D26">
          <w:rPr>
            <w:snapToGrid w:val="0"/>
            <w:sz w:val="20"/>
            <w:szCs w:val="22"/>
          </w:rPr>
          <w:delText xml:space="preserve">n go into the analysis between regions and years. Present model results, then plots comparing the regions and the years. </w:delText>
        </w:r>
        <w:commentRangeEnd w:id="96"/>
        <w:r w:rsidR="008572A1" w:rsidDel="002E2D26">
          <w:rPr>
            <w:rStyle w:val="CommentReference"/>
            <w:rFonts w:eastAsia="SimSun"/>
            <w:lang w:eastAsia="zh-CN" w:bidi="ar-SA"/>
          </w:rPr>
          <w:commentReference w:id="96"/>
        </w:r>
      </w:del>
    </w:p>
    <w:p w14:paraId="7949969E" w14:textId="60F80B3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fit to the spat per shell data (</w:t>
      </w:r>
      <w:r w:rsidR="00D47AB6" w:rsidRPr="004A1173">
        <w:rPr>
          <w:snapToGrid w:val="0"/>
          <w:sz w:val="20"/>
          <w:szCs w:val="22"/>
          <w:highlight w:val="yellow"/>
        </w:rPr>
        <w:t xml:space="preserve">Table </w:t>
      </w:r>
      <w:r w:rsidR="008B2BC6">
        <w:rPr>
          <w:snapToGrid w:val="0"/>
          <w:sz w:val="20"/>
          <w:szCs w:val="22"/>
          <w:highlight w:val="yellow"/>
        </w:rPr>
        <w:t>1</w:t>
      </w:r>
      <w:r w:rsidRPr="00A57594">
        <w:rPr>
          <w:snapToGrid w:val="0"/>
          <w:sz w:val="20"/>
          <w:szCs w:val="22"/>
          <w:highlight w:val="yellow"/>
        </w:rPr>
        <w:t>; Appendix</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724C95">
        <w:rPr>
          <w:snapToGrid w:val="0"/>
          <w:sz w:val="20"/>
          <w:szCs w:val="22"/>
        </w:rPr>
        <w:t>; however, autocorrelation in the residuals was</w:t>
      </w:r>
      <w:r w:rsidR="00BF4464">
        <w:rPr>
          <w:snapToGrid w:val="0"/>
          <w:sz w:val="20"/>
          <w:szCs w:val="22"/>
        </w:rPr>
        <w:t xml:space="preserve"> detected in the model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&lt; 0.001</w:t>
      </w:r>
      <w:r w:rsidR="00BF4464">
        <w:rPr>
          <w:snapToGrid w:val="0"/>
          <w:sz w:val="20"/>
          <w:szCs w:val="22"/>
        </w:rPr>
        <w:t>)</w:t>
      </w:r>
      <w:r w:rsidR="00144DEB">
        <w:rPr>
          <w:snapToGrid w:val="0"/>
          <w:sz w:val="20"/>
          <w:szCs w:val="22"/>
        </w:rPr>
        <w:t>.</w:t>
      </w:r>
      <w:r w:rsidR="00BF705B">
        <w:rPr>
          <w:snapToGrid w:val="0"/>
          <w:sz w:val="20"/>
          <w:szCs w:val="22"/>
        </w:rPr>
        <w:t xml:space="preserve"> Since the model results found significant patterns in region and year, comparisons were made using estimated marginal means and Tukey’s post-hoc tests to identify where those differences were found in the levels of each factor.</w:t>
      </w:r>
    </w:p>
    <w:p w14:paraId="0FEB6A40" w14:textId="6F2CF283" w:rsidR="00D47AB6" w:rsidRDefault="00D47AB6" w:rsidP="00D47AB6">
      <w:pPr>
        <w:pStyle w:val="MDPI41tablecaption"/>
      </w:pPr>
      <w:r>
        <w:rPr>
          <w:b/>
        </w:rPr>
        <w:t xml:space="preserve">Table </w:t>
      </w:r>
      <w:r w:rsidR="00E60986">
        <w:rPr>
          <w:b/>
        </w:rPr>
        <w:t>1</w:t>
      </w:r>
      <w:r w:rsidRPr="00325902">
        <w:rPr>
          <w:b/>
        </w:rPr>
        <w:t>.</w:t>
      </w:r>
      <w:r w:rsidRPr="00325902">
        <w:t xml:space="preserve"> </w:t>
      </w:r>
      <w:r>
        <w:t xml:space="preserve">Model selection table for generalized linear model of eastern oyster spat count data standardized by days left out in field for settlement on deployed collectors (“trees”) in different regions within the Guana Tolomato Matanzas estuary, Florida, USA. The predicted response is the </w:t>
      </w:r>
      <w:r w:rsidR="00AB71CE">
        <w:t>average</w:t>
      </w:r>
      <w:r>
        <w:t xml:space="preserve"> spat per shell per collector (spat_</w:t>
      </w:r>
      <w:ins w:id="98" w:author="Prevost, Hans" w:date="2024-02-16T10:02:00Z">
        <w:r w:rsidR="00890CD4">
          <w:t>count</w:t>
        </w:r>
      </w:ins>
      <w:del w:id="99" w:author="Prevost, Hans" w:date="2024-02-16T10:02:00Z">
        <w:r w:rsidDel="00890CD4">
          <w:delText>std</w:delText>
        </w:r>
      </w:del>
      <w:r>
        <w:t>). Akaike’s Information Criterion (AIC</w:t>
      </w:r>
      <w:r w:rsidRPr="00C21ED6">
        <w:rPr>
          <w:vertAlign w:val="subscript"/>
        </w:rPr>
        <w:t>c</w:t>
      </w:r>
      <w:r>
        <w:t>) and the AIC</w:t>
      </w:r>
      <w:r w:rsidRPr="00C21ED6">
        <w:rPr>
          <w:vertAlign w:val="subscript"/>
        </w:rPr>
        <w:t>c</w:t>
      </w:r>
      <w:r>
        <w:t xml:space="preserve"> difference (ΔAIC</w:t>
      </w:r>
      <w:r w:rsidRPr="00C21ED6">
        <w:rPr>
          <w:vertAlign w:val="subscript"/>
        </w:rPr>
        <w:t>c</w:t>
      </w:r>
      <w:r>
        <w:t>) are provided to inform comparisons of the model statistical fit to the data (</w:t>
      </w:r>
      <w:r>
        <w:rPr>
          <w:i/>
          <w:iCs/>
        </w:rPr>
        <w:t>k</w:t>
      </w:r>
      <w:r>
        <w:t xml:space="preserve"> is the number of parameters) and are ranked from lowest AIC</w:t>
      </w:r>
      <w:r w:rsidRPr="00C21ED6">
        <w:rPr>
          <w:vertAlign w:val="subscript"/>
        </w:rPr>
        <w:t>c</w:t>
      </w:r>
      <w:r>
        <w:t xml:space="preserve"> to highest in the table. Region and year are </w:t>
      </w:r>
      <w:r>
        <w:lastRenderedPageBreak/>
        <w:t xml:space="preserve">both categorical variables in which region describes the location of the collection and year is the year of study. </w:t>
      </w:r>
      <w:ins w:id="100" w:author="Prevost, Hans" w:date="2024-02-16T10:03:00Z">
        <w:r w:rsidR="00890CD4">
          <w:t>Soak_days is the amount of time in days that spat trees</w:t>
        </w:r>
      </w:ins>
      <w:ins w:id="101" w:author="Prevost, Hans" w:date="2024-02-16T10:04:00Z">
        <w:r w:rsidR="00890CD4">
          <w:t xml:space="preserve"> were deployed.</w:t>
        </w:r>
      </w:ins>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r>
              <w:t>Δ</w:t>
            </w:r>
            <w:r>
              <w:rPr>
                <w:b/>
                <w:snapToGrid/>
              </w:rPr>
              <w:t>AIC</w:t>
            </w:r>
            <w:r w:rsidRPr="00E90660">
              <w:rPr>
                <w:b/>
                <w:snapToGrid/>
                <w:vertAlign w:val="subscript"/>
              </w:rPr>
              <w:t>c</w:t>
            </w:r>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spat_</w:t>
            </w:r>
            <w:r w:rsidR="00AB71CE">
              <w:t>count</w:t>
            </w:r>
            <w:r>
              <w:t xml:space="preserve"> ~ </w:t>
            </w:r>
            <w:r w:rsidR="004E67CC">
              <w:t xml:space="preserve">region + year + </w:t>
            </w:r>
            <w:r w:rsidR="00AB71CE">
              <w:t xml:space="preserve">offset[log(soak_days)]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spat_</w:t>
            </w:r>
            <w:r w:rsidR="00AB71CE">
              <w:t>count</w:t>
            </w:r>
            <w:r>
              <w:t xml:space="preserve"> ~ region + year + region</w:t>
            </w:r>
            <w:r w:rsidR="004E67CC">
              <w:t>:</w:t>
            </w:r>
            <w:r>
              <w:t>year</w:t>
            </w:r>
            <w:r w:rsidR="004E67CC">
              <w:t xml:space="preserve"> + </w:t>
            </w:r>
            <w:r w:rsidR="004E67CC">
              <w:br/>
              <w:t>offset[log(soak_days)]</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commentRangeStart w:id="102"/>
            <w:r>
              <w:t xml:space="preserve">Model </w:t>
            </w:r>
            <w:r w:rsidR="004E67CC">
              <w:t>4</w:t>
            </w:r>
            <w:r>
              <w:t>: spat_</w:t>
            </w:r>
            <w:r w:rsidR="00AB71CE">
              <w:t>count</w:t>
            </w:r>
            <w:r>
              <w:t xml:space="preserve"> ~ </w:t>
            </w:r>
            <w:r w:rsidR="004E67CC">
              <w:t xml:space="preserve">year + </w:t>
            </w:r>
            <w:r w:rsidR="00AB71CE">
              <w:t xml:space="preserve">offset[log(soak_days)] </w:t>
            </w:r>
            <w:commentRangeEnd w:id="102"/>
            <w:r w:rsidR="00890CD4">
              <w:rPr>
                <w:rStyle w:val="CommentReference"/>
                <w:rFonts w:eastAsia="SimSun"/>
                <w:snapToGrid/>
                <w:lang w:eastAsia="zh-CN" w:bidi="ar-SA"/>
              </w:rPr>
              <w:commentReference w:id="102"/>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spat</w:t>
            </w:r>
            <w:r w:rsidR="00AB71CE">
              <w:t>_count</w:t>
            </w:r>
            <w:r>
              <w:t xml:space="preserve"> ~ </w:t>
            </w:r>
            <w:r w:rsidR="004E67CC">
              <w:t xml:space="preserve">region + </w:t>
            </w:r>
            <w:r w:rsidR="00AB71CE">
              <w:t xml:space="preserve">offset[log(soak_days)]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r w:rsidR="00AB71CE">
              <w:t>spat_count ~</w:t>
            </w:r>
            <w:r w:rsidR="00A57594">
              <w:t xml:space="preserve"> </w:t>
            </w:r>
            <w:r w:rsidR="00AB71CE">
              <w:t>offset[log(soak_days)]</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2F6C933E" w:rsidR="00BF705B" w:rsidRDefault="00BF705B" w:rsidP="00BF705B">
      <w:pPr>
        <w:pStyle w:val="MDPI51figurecaption"/>
        <w:rPr>
          <w:ins w:id="103" w:author="Shannon" w:date="2024-02-21T12:31:00Z"/>
          <w:snapToGrid w:val="0"/>
          <w:sz w:val="20"/>
          <w:szCs w:val="22"/>
        </w:rPr>
      </w:pPr>
      <w:r>
        <w:rPr>
          <w:snapToGrid w:val="0"/>
          <w:sz w:val="20"/>
          <w:szCs w:val="22"/>
        </w:rPr>
        <w:t>Tolomato River (TR) had the greatest mean spat per shell (</w:t>
      </w:r>
      <w:r w:rsidR="00890CD4">
        <w:rPr>
          <w:snapToGrid w:val="0"/>
          <w:sz w:val="20"/>
          <w:szCs w:val="22"/>
        </w:rPr>
        <w:t xml:space="preserve">logarithmic-transformed </w:t>
      </w:r>
      <w:r>
        <w:rPr>
          <w:snapToGrid w:val="0"/>
          <w:sz w:val="20"/>
          <w:szCs w:val="22"/>
        </w:rPr>
        <w:t xml:space="preserve">estimated </w:t>
      </w:r>
      <w:r w:rsidR="00890CD4">
        <w:rPr>
          <w:snapToGrid w:val="0"/>
          <w:sz w:val="20"/>
          <w:szCs w:val="22"/>
        </w:rPr>
        <w:t xml:space="preserve">marginal </w:t>
      </w:r>
      <w:r>
        <w:rPr>
          <w:snapToGrid w:val="0"/>
          <w:sz w:val="20"/>
          <w:szCs w:val="22"/>
        </w:rPr>
        <w:t>mean</w:t>
      </w:r>
      <w:r w:rsidR="00890CD4">
        <w:rPr>
          <w:snapToGrid w:val="0"/>
          <w:sz w:val="20"/>
          <w:szCs w:val="22"/>
        </w:rPr>
        <w:t xml:space="preserve"> </w:t>
      </w:r>
      <w:ins w:id="104" w:author="Prevost, Hans" w:date="2024-02-16T10:05:00Z">
        <w:r w:rsidR="00890CD4">
          <w:rPr>
            <w:snapToGrid w:val="0"/>
            <w:sz w:val="20"/>
            <w:szCs w:val="22"/>
          </w:rPr>
          <w:t>[</w:t>
        </w:r>
      </w:ins>
      <w:del w:id="105" w:author="Prevost, Hans" w:date="2024-02-16T10:05:00Z">
        <w:r w:rsidR="00890CD4" w:rsidDel="00890CD4">
          <w:rPr>
            <w:snapToGrid w:val="0"/>
            <w:sz w:val="20"/>
            <w:szCs w:val="22"/>
          </w:rPr>
          <w:delText>(</w:delText>
        </w:r>
      </w:del>
      <w:r w:rsidR="00890CD4">
        <w:rPr>
          <w:snapToGrid w:val="0"/>
          <w:sz w:val="20"/>
          <w:szCs w:val="22"/>
        </w:rPr>
        <w:t>EMM</w:t>
      </w:r>
      <w:ins w:id="106" w:author="Prevost, Hans" w:date="2024-02-16T10:05:00Z">
        <w:r w:rsidR="00890CD4">
          <w:rPr>
            <w:snapToGrid w:val="0"/>
            <w:sz w:val="20"/>
            <w:szCs w:val="22"/>
          </w:rPr>
          <w:t>]</w:t>
        </w:r>
      </w:ins>
      <w:del w:id="107" w:author="Prevost, Hans" w:date="2024-02-16T10:05:00Z">
        <w:r w:rsidR="00890CD4" w:rsidDel="00890CD4">
          <w:rPr>
            <w:snapToGrid w:val="0"/>
            <w:sz w:val="20"/>
            <w:szCs w:val="22"/>
          </w:rPr>
          <w:delText>)</w:delText>
        </w:r>
      </w:del>
      <w:r>
        <w:rPr>
          <w:snapToGrid w:val="0"/>
          <w:sz w:val="20"/>
          <w:szCs w:val="22"/>
        </w:rPr>
        <w:t xml:space="preserve">: 3.33, </w:t>
      </w:r>
      <w:del w:id="108" w:author="Dunnigan, Shannon" w:date="2024-02-20T16:40:00Z">
        <w:r w:rsidDel="002E2D26">
          <w:rPr>
            <w:snapToGrid w:val="0"/>
            <w:sz w:val="20"/>
            <w:szCs w:val="22"/>
          </w:rPr>
          <w:delText xml:space="preserve">CI </w:delText>
        </w:r>
      </w:del>
      <w:ins w:id="109" w:author="Dunnigan, Shannon" w:date="2024-02-20T16:40:00Z">
        <w:r w:rsidR="002E2D26">
          <w:rPr>
            <w:snapToGrid w:val="0"/>
            <w:sz w:val="20"/>
            <w:szCs w:val="22"/>
          </w:rPr>
          <w:t xml:space="preserve">confidence interval [CI] </w:t>
        </w:r>
      </w:ins>
      <w:r>
        <w:rPr>
          <w:snapToGrid w:val="0"/>
          <w:sz w:val="20"/>
          <w:szCs w:val="22"/>
        </w:rPr>
        <w:t>= 3.09 – 3.58; untransformed mean: 43.11) and Fort Matanzas (FM) the least (</w:t>
      </w:r>
      <w:ins w:id="110" w:author="Prevost, Hans" w:date="2024-02-16T09:59:00Z">
        <w:r w:rsidR="00890CD4">
          <w:rPr>
            <w:snapToGrid w:val="0"/>
            <w:sz w:val="20"/>
            <w:szCs w:val="22"/>
          </w:rPr>
          <w:t>EMM</w:t>
        </w:r>
      </w:ins>
      <w:del w:id="111" w:author="Prevost, Hans" w:date="2024-02-16T09:59:00Z">
        <w:r w:rsidDel="00890CD4">
          <w:rPr>
            <w:snapToGrid w:val="0"/>
            <w:sz w:val="20"/>
            <w:szCs w:val="22"/>
          </w:rPr>
          <w:delText>emm</w:delText>
        </w:r>
      </w:del>
      <w:r>
        <w:rPr>
          <w:snapToGrid w:val="0"/>
          <w:sz w:val="20"/>
          <w:szCs w:val="22"/>
        </w:rPr>
        <w:t>: 1.91, CI = 1.68 – 2.14; 9.97) (</w:t>
      </w:r>
      <w:r w:rsidRPr="00FA6A98">
        <w:rPr>
          <w:snapToGrid w:val="0"/>
          <w:sz w:val="20"/>
          <w:szCs w:val="22"/>
          <w:highlight w:val="yellow"/>
        </w:rPr>
        <w:t xml:space="preserve">Figure </w:t>
      </w:r>
      <w:del w:id="112" w:author="Shannon" w:date="2024-02-21T12:15:00Z">
        <w:r w:rsidDel="005D76F4">
          <w:rPr>
            <w:snapToGrid w:val="0"/>
            <w:sz w:val="20"/>
            <w:szCs w:val="22"/>
            <w:highlight w:val="yellow"/>
          </w:rPr>
          <w:delText>3A</w:delText>
        </w:r>
      </w:del>
      <w:ins w:id="113" w:author="Shannon" w:date="2024-02-21T12:15:00Z">
        <w:r w:rsidR="005D76F4">
          <w:rPr>
            <w:snapToGrid w:val="0"/>
            <w:sz w:val="20"/>
            <w:szCs w:val="22"/>
            <w:highlight w:val="yellow"/>
          </w:rPr>
          <w:t>4</w:t>
        </w:r>
        <w:r w:rsidR="005D76F4">
          <w:rPr>
            <w:snapToGrid w:val="0"/>
            <w:sz w:val="20"/>
            <w:szCs w:val="22"/>
            <w:highlight w:val="yellow"/>
          </w:rPr>
          <w:t>A</w:t>
        </w:r>
      </w:ins>
      <w:r w:rsidRPr="00FA6A98">
        <w:rPr>
          <w:snapToGrid w:val="0"/>
          <w:sz w:val="20"/>
          <w:szCs w:val="22"/>
          <w:highlight w:val="yellow"/>
        </w:rPr>
        <w:t>; Table 2</w:t>
      </w:r>
      <w:r>
        <w:rPr>
          <w:snapToGrid w:val="0"/>
          <w:sz w:val="20"/>
          <w:szCs w:val="22"/>
        </w:rPr>
        <w:t xml:space="preserve">). Variability in counts was also much higher in the TR region than all other regions and </w:t>
      </w:r>
      <w:del w:id="114" w:author="Dunnigan, Shannon" w:date="2024-02-20T16:41:00Z">
        <w:r w:rsidDel="002E2D26">
          <w:rPr>
            <w:snapToGrid w:val="0"/>
            <w:sz w:val="20"/>
            <w:szCs w:val="22"/>
          </w:rPr>
          <w:delText>this region</w:delText>
        </w:r>
      </w:del>
      <w:ins w:id="115" w:author="Dunnigan, Shannon" w:date="2024-02-20T16:41:00Z">
        <w:r w:rsidR="002E2D26">
          <w:rPr>
            <w:snapToGrid w:val="0"/>
            <w:sz w:val="20"/>
            <w:szCs w:val="22"/>
          </w:rPr>
          <w:t xml:space="preserve">overall counts </w:t>
        </w:r>
      </w:ins>
      <w:del w:id="116" w:author="Dunnigan, Shannon" w:date="2024-02-20T16:41:00Z">
        <w:r w:rsidDel="002E2D26">
          <w:rPr>
            <w:snapToGrid w:val="0"/>
            <w:sz w:val="20"/>
            <w:szCs w:val="22"/>
          </w:rPr>
          <w:delText xml:space="preserve"> was</w:delText>
        </w:r>
      </w:del>
      <w:ins w:id="117" w:author="Dunnigan, Shannon" w:date="2024-02-20T16:41:00Z">
        <w:r w:rsidR="002E2D26">
          <w:rPr>
            <w:snapToGrid w:val="0"/>
            <w:sz w:val="20"/>
            <w:szCs w:val="22"/>
          </w:rPr>
          <w:t>were</w:t>
        </w:r>
      </w:ins>
      <w:r>
        <w:rPr>
          <w:snapToGrid w:val="0"/>
          <w:sz w:val="20"/>
          <w:szCs w:val="22"/>
        </w:rPr>
        <w:t xml:space="preserve"> significantly higher than all other regions. There was no difference found between </w:t>
      </w:r>
      <w:r w:rsidR="006E5BBD">
        <w:rPr>
          <w:snapToGrid w:val="0"/>
          <w:sz w:val="20"/>
          <w:szCs w:val="22"/>
        </w:rPr>
        <w:t>GR</w:t>
      </w:r>
      <w:r>
        <w:rPr>
          <w:snapToGrid w:val="0"/>
          <w:sz w:val="20"/>
          <w:szCs w:val="22"/>
        </w:rPr>
        <w:t xml:space="preserve"> </w:t>
      </w:r>
      <w:r w:rsidR="006E5BBD">
        <w:rPr>
          <w:snapToGrid w:val="0"/>
          <w:sz w:val="20"/>
          <w:szCs w:val="22"/>
        </w:rPr>
        <w:t>(</w:t>
      </w:r>
      <w:ins w:id="118" w:author="Prevost, Hans" w:date="2024-02-16T09:59:00Z">
        <w:r w:rsidR="00890CD4">
          <w:rPr>
            <w:snapToGrid w:val="0"/>
            <w:sz w:val="20"/>
            <w:szCs w:val="22"/>
          </w:rPr>
          <w:t>EMM</w:t>
        </w:r>
      </w:ins>
      <w:del w:id="119" w:author="Prevost, Hans" w:date="2024-02-16T09:59:00Z">
        <w:r w:rsidDel="00890CD4">
          <w:rPr>
            <w:snapToGrid w:val="0"/>
            <w:sz w:val="20"/>
            <w:szCs w:val="22"/>
          </w:rPr>
          <w:delText>emm</w:delText>
        </w:r>
      </w:del>
      <w:r>
        <w:rPr>
          <w:snapToGrid w:val="0"/>
          <w:sz w:val="20"/>
          <w:szCs w:val="22"/>
        </w:rPr>
        <w:t xml:space="preserve">: 2.77, CI = 2.54 – 3.00) and St. Augustine (SA; </w:t>
      </w:r>
      <w:ins w:id="120" w:author="Prevost, Hans" w:date="2024-02-16T09:59:00Z">
        <w:r w:rsidR="00890CD4">
          <w:rPr>
            <w:snapToGrid w:val="0"/>
            <w:sz w:val="20"/>
            <w:szCs w:val="22"/>
          </w:rPr>
          <w:t>EMM</w:t>
        </w:r>
      </w:ins>
      <w:del w:id="121" w:author="Prevost, Hans" w:date="2024-02-16T09:59:00Z">
        <w:r w:rsidDel="00890CD4">
          <w:rPr>
            <w:snapToGrid w:val="0"/>
            <w:sz w:val="20"/>
            <w:szCs w:val="22"/>
          </w:rPr>
          <w:delText>emm</w:delText>
        </w:r>
      </w:del>
      <w:r>
        <w:rPr>
          <w:snapToGrid w:val="0"/>
          <w:sz w:val="20"/>
          <w:szCs w:val="22"/>
        </w:rPr>
        <w:t xml:space="preserve">: 2.63, CI = 2.39 – 2.86) and these regions were much higher than Salt Run (SR; </w:t>
      </w:r>
      <w:ins w:id="122" w:author="Prevost, Hans" w:date="2024-02-16T09:59:00Z">
        <w:r w:rsidR="00890CD4">
          <w:rPr>
            <w:snapToGrid w:val="0"/>
            <w:sz w:val="20"/>
            <w:szCs w:val="22"/>
          </w:rPr>
          <w:t>EMM</w:t>
        </w:r>
      </w:ins>
      <w:del w:id="123" w:author="Prevost, Hans" w:date="2024-02-16T09:59:00Z">
        <w:r w:rsidDel="00890CD4">
          <w:rPr>
            <w:snapToGrid w:val="0"/>
            <w:sz w:val="20"/>
            <w:szCs w:val="22"/>
          </w:rPr>
          <w:delText>emm</w:delText>
        </w:r>
      </w:del>
      <w:r>
        <w:rPr>
          <w:snapToGrid w:val="0"/>
          <w:sz w:val="20"/>
          <w:szCs w:val="22"/>
        </w:rPr>
        <w:t>: 2.08, CI = 1.83 – 2.34) and FM (</w:t>
      </w:r>
      <w:r w:rsidRPr="00FE04FB">
        <w:rPr>
          <w:snapToGrid w:val="0"/>
          <w:sz w:val="20"/>
          <w:szCs w:val="22"/>
          <w:highlight w:val="yellow"/>
        </w:rPr>
        <w:t xml:space="preserve">Figure </w:t>
      </w:r>
      <w:del w:id="124" w:author="Shannon" w:date="2024-02-21T12:15:00Z">
        <w:r w:rsidDel="005D76F4">
          <w:rPr>
            <w:snapToGrid w:val="0"/>
            <w:sz w:val="20"/>
            <w:szCs w:val="22"/>
            <w:highlight w:val="yellow"/>
          </w:rPr>
          <w:delText>3</w:delText>
        </w:r>
        <w:r w:rsidRPr="00FE04FB" w:rsidDel="005D76F4">
          <w:rPr>
            <w:snapToGrid w:val="0"/>
            <w:sz w:val="20"/>
            <w:szCs w:val="22"/>
            <w:highlight w:val="yellow"/>
          </w:rPr>
          <w:delText>A</w:delText>
        </w:r>
      </w:del>
      <w:ins w:id="125" w:author="Shannon" w:date="2024-02-21T12:15:00Z">
        <w:r w:rsidR="005D76F4">
          <w:rPr>
            <w:snapToGrid w:val="0"/>
            <w:sz w:val="20"/>
            <w:szCs w:val="22"/>
            <w:highlight w:val="yellow"/>
          </w:rPr>
          <w:t>4</w:t>
        </w:r>
        <w:r w:rsidR="005D76F4" w:rsidRPr="00FE04FB">
          <w:rPr>
            <w:snapToGrid w:val="0"/>
            <w:sz w:val="20"/>
            <w:szCs w:val="22"/>
            <w:highlight w:val="yellow"/>
          </w:rPr>
          <w:t>A</w:t>
        </w:r>
      </w:ins>
      <w:r>
        <w:rPr>
          <w:snapToGrid w:val="0"/>
          <w:sz w:val="20"/>
          <w:szCs w:val="22"/>
        </w:rPr>
        <w:t>).</w:t>
      </w:r>
    </w:p>
    <w:p w14:paraId="108AEAA8" w14:textId="77777777" w:rsidR="009059A1" w:rsidRPr="00890CD4" w:rsidRDefault="009059A1" w:rsidP="009059A1">
      <w:pPr>
        <w:pStyle w:val="MDPI51figurecaption"/>
        <w:rPr>
          <w:ins w:id="126" w:author="Shannon" w:date="2024-02-21T12:31:00Z"/>
          <w:snapToGrid w:val="0"/>
          <w:sz w:val="20"/>
          <w:szCs w:val="22"/>
        </w:rPr>
      </w:pPr>
      <w:ins w:id="127" w:author="Shannon" w:date="2024-02-21T12:31:00Z">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across the study period (</w:t>
        </w:r>
        <w:r w:rsidRPr="00890CD4">
          <w:rPr>
            <w:snapToGrid w:val="0"/>
            <w:sz w:val="20"/>
            <w:szCs w:val="22"/>
            <w:highlight w:val="yellow"/>
          </w:rPr>
          <w:t xml:space="preserve">Figure 2; Figure </w:t>
        </w:r>
        <w:r>
          <w:rPr>
            <w:snapToGrid w:val="0"/>
            <w:sz w:val="20"/>
            <w:szCs w:val="22"/>
            <w:highlight w:val="yellow"/>
          </w:rPr>
          <w:t>4</w:t>
        </w:r>
        <w:r w:rsidRPr="00890CD4">
          <w:rPr>
            <w:snapToGrid w:val="0"/>
            <w:sz w:val="20"/>
            <w:szCs w:val="22"/>
            <w:highlight w:val="yellow"/>
          </w:rPr>
          <w:t>B</w:t>
        </w:r>
        <w:r w:rsidRPr="00890CD4">
          <w:rPr>
            <w:snapToGrid w:val="0"/>
            <w:sz w:val="20"/>
            <w:szCs w:val="22"/>
          </w:rPr>
          <w:t>)</w:t>
        </w:r>
        <w:r>
          <w:rPr>
            <w:snapToGrid w:val="0"/>
            <w:sz w:val="20"/>
            <w:szCs w:val="22"/>
          </w:rPr>
          <w:t>. Between the first year (2015; EMM: 1.57, CI = 1.25 – 1.88) to the final year of the study (2020; 3.56, CI = 3.31 – 3.80), there was a 77.58% increase in the mean number of spat per shell. Both 2015 and 2016 (EMM: 1.73, CI = 1.44 – 2.01) were significantly lower than all the other years. The following two years 2017 (EMM: 2.41; CI = 2.15 – 2.66) and 2018 (EMM: 2.79; CI = 2.55 – 3.04) were higher, though not different from one another. Lastly, the final two years of the study, 2019 (EMM: 3.22; CI = 2.98 – 3.46) and 2020, had the highest counts per shell (</w:t>
        </w:r>
        <w:r w:rsidRPr="00D453A6">
          <w:rPr>
            <w:snapToGrid w:val="0"/>
            <w:sz w:val="20"/>
            <w:szCs w:val="22"/>
            <w:highlight w:val="yellow"/>
          </w:rPr>
          <w:t xml:space="preserve">Table </w:t>
        </w:r>
        <w:r>
          <w:rPr>
            <w:snapToGrid w:val="0"/>
            <w:sz w:val="20"/>
            <w:szCs w:val="22"/>
          </w:rPr>
          <w:t xml:space="preserve">2). </w:t>
        </w:r>
      </w:ins>
    </w:p>
    <w:p w14:paraId="26E812D0" w14:textId="624C53F4" w:rsidR="009059A1" w:rsidDel="009059A1" w:rsidRDefault="009059A1" w:rsidP="00BF705B">
      <w:pPr>
        <w:pStyle w:val="MDPI51figurecaption"/>
        <w:rPr>
          <w:del w:id="128" w:author="Shannon" w:date="2024-02-21T12:31:00Z"/>
          <w:snapToGrid w:val="0"/>
          <w:sz w:val="20"/>
          <w:szCs w:val="22"/>
        </w:rPr>
      </w:pPr>
    </w:p>
    <w:p w14:paraId="24E3D163" w14:textId="0DAD8367" w:rsidR="00E60986" w:rsidRDefault="00E60986" w:rsidP="00E60986">
      <w:pPr>
        <w:pStyle w:val="MDPI41tablecaption"/>
      </w:pPr>
      <w:r>
        <w:rPr>
          <w:b/>
        </w:rPr>
        <w:t>Table 2</w:t>
      </w:r>
      <w:r w:rsidRPr="00325902">
        <w:rPr>
          <w:b/>
        </w:rPr>
        <w:t>.</w:t>
      </w:r>
      <w:r w:rsidRPr="00325902">
        <w:t xml:space="preserve"> </w:t>
      </w:r>
      <w:r w:rsidR="009D2CCC">
        <w:t>Estimated marginal means</w:t>
      </w:r>
      <w:ins w:id="129" w:author="Prevost, Hans" w:date="2024-02-16T09:59:00Z">
        <w:r w:rsidR="00890CD4">
          <w:t xml:space="preserve"> (EMM)</w:t>
        </w:r>
      </w:ins>
      <w:r w:rsidR="009D2CCC">
        <w:t xml:space="preserve"> for mean spat per shell in the five regions</w:t>
      </w:r>
      <w:ins w:id="130" w:author="Shannon" w:date="2024-02-21T12:30:00Z">
        <w:r w:rsidR="009059A1">
          <w:t xml:space="preserve"> </w:t>
        </w:r>
        <w:r w:rsidR="009059A1">
          <w:t>and between 2015-2020</w:t>
        </w:r>
      </w:ins>
      <w:r w:rsidR="009D2CCC">
        <w:t xml:space="preserve"> in the Guana Tolomato Matanzas estuary</w:t>
      </w:r>
      <w:r w:rsidRPr="00325902">
        <w:t>.</w:t>
      </w:r>
      <w:r w:rsidR="009D2CCC">
        <w:t xml:space="preserve"> Results </w:t>
      </w:r>
      <w:ins w:id="131" w:author="Shannon" w:date="2024-02-21T12:30:00Z">
        <w:r w:rsidR="009059A1">
          <w:t xml:space="preserve">for regions </w:t>
        </w:r>
      </w:ins>
      <w:r w:rsidR="009D2CCC">
        <w:t xml:space="preserve">are averaged over the levels of year </w:t>
      </w:r>
      <w:del w:id="132" w:author="Shannon" w:date="2024-02-21T12:31:00Z">
        <w:r w:rsidR="009D2CCC" w:rsidDel="009059A1">
          <w:delText>(2015-2020)</w:delText>
        </w:r>
      </w:del>
      <w:ins w:id="133" w:author="Shannon" w:date="2024-02-21T12:30:00Z">
        <w:r w:rsidR="009059A1">
          <w:t>and for years are averaged over the levels of region. All values</w:t>
        </w:r>
      </w:ins>
      <w:del w:id="134" w:author="Shannon" w:date="2024-02-21T12:30:00Z">
        <w:r w:rsidR="009D2CCC" w:rsidDel="009059A1">
          <w:delText xml:space="preserve"> and </w:delText>
        </w:r>
      </w:del>
      <w:ins w:id="135" w:author="Shannon" w:date="2024-02-21T12:30:00Z">
        <w:r w:rsidR="009059A1">
          <w:t xml:space="preserve"> </w:t>
        </w:r>
      </w:ins>
      <w:r w:rsidR="009D2CCC">
        <w:t>are given on the log (not the response) scale. SE = standard error, CI = confidence level of 0.95.</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Change w:id="136" w:author="Shannon" w:date="2024-02-21T12:22:00Z">
          <w:tblPr>
            <w:tblW w:w="781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PrChange>
      </w:tblPr>
      <w:tblGrid>
        <w:gridCol w:w="879"/>
        <w:gridCol w:w="2299"/>
        <w:gridCol w:w="1589"/>
        <w:gridCol w:w="1589"/>
        <w:gridCol w:w="1589"/>
        <w:tblGridChange w:id="137">
          <w:tblGrid>
            <w:gridCol w:w="879"/>
            <w:gridCol w:w="1075"/>
            <w:gridCol w:w="1224"/>
            <w:gridCol w:w="730"/>
            <w:gridCol w:w="859"/>
            <w:gridCol w:w="1095"/>
            <w:gridCol w:w="494"/>
            <w:gridCol w:w="1460"/>
            <w:gridCol w:w="129"/>
            <w:gridCol w:w="1825"/>
          </w:tblGrid>
        </w:tblGridChange>
      </w:tblGrid>
      <w:tr w:rsidR="005D76F4" w:rsidRPr="00754C37" w14:paraId="0A7B36A6" w14:textId="628312E1" w:rsidTr="005D76F4">
        <w:trPr>
          <w:trHeight w:val="60"/>
          <w:trPrChange w:id="138" w:author="Shannon" w:date="2024-02-21T12:22:00Z">
            <w:trPr>
              <w:trHeight w:val="60"/>
            </w:trPr>
          </w:trPrChange>
        </w:trPr>
        <w:tc>
          <w:tcPr>
            <w:tcW w:w="879" w:type="dxa"/>
            <w:tcBorders>
              <w:bottom w:val="single" w:sz="4" w:space="0" w:color="auto"/>
            </w:tcBorders>
            <w:tcPrChange w:id="139" w:author="Shannon" w:date="2024-02-21T12:22:00Z">
              <w:tcPr>
                <w:tcW w:w="1954" w:type="dxa"/>
                <w:gridSpan w:val="2"/>
                <w:tcBorders>
                  <w:bottom w:val="single" w:sz="4" w:space="0" w:color="auto"/>
                </w:tcBorders>
              </w:tcPr>
            </w:tcPrChange>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Change w:id="140" w:author="Shannon" w:date="2024-02-21T12:22:00Z">
              <w:tcPr>
                <w:tcW w:w="1954" w:type="dxa"/>
                <w:gridSpan w:val="2"/>
                <w:tcBorders>
                  <w:bottom w:val="single" w:sz="4" w:space="0" w:color="auto"/>
                </w:tcBorders>
                <w:shd w:val="clear" w:color="auto" w:fill="auto"/>
                <w:vAlign w:val="center"/>
              </w:tcPr>
            </w:tcPrChange>
          </w:tcPr>
          <w:p w14:paraId="52E4777D" w14:textId="3F67A219" w:rsidR="005D76F4" w:rsidRPr="007F7C8C" w:rsidRDefault="005D76F4" w:rsidP="00C60AF5">
            <w:pPr>
              <w:pStyle w:val="MDPI42tablebody"/>
              <w:spacing w:line="240" w:lineRule="auto"/>
              <w:rPr>
                <w:b/>
                <w:snapToGrid/>
              </w:rPr>
            </w:pPr>
            <w:del w:id="141" w:author="Shannon" w:date="2024-02-21T12:18:00Z">
              <w:r w:rsidDel="005D76F4">
                <w:rPr>
                  <w:b/>
                  <w:snapToGrid/>
                </w:rPr>
                <w:delText>Region</w:delText>
              </w:r>
            </w:del>
          </w:p>
        </w:tc>
        <w:tc>
          <w:tcPr>
            <w:tcW w:w="1589" w:type="dxa"/>
            <w:tcBorders>
              <w:bottom w:val="single" w:sz="4" w:space="0" w:color="auto"/>
            </w:tcBorders>
            <w:tcPrChange w:id="142" w:author="Shannon" w:date="2024-02-21T12:22:00Z">
              <w:tcPr>
                <w:tcW w:w="1954" w:type="dxa"/>
                <w:gridSpan w:val="2"/>
                <w:tcBorders>
                  <w:bottom w:val="single" w:sz="4" w:space="0" w:color="auto"/>
                </w:tcBorders>
              </w:tcPr>
            </w:tcPrChange>
          </w:tcPr>
          <w:p w14:paraId="652B973E" w14:textId="492D7B7F" w:rsidR="005D76F4" w:rsidRPr="007F7C8C" w:rsidRDefault="005D76F4" w:rsidP="00C60AF5">
            <w:pPr>
              <w:pStyle w:val="MDPI42tablebody"/>
              <w:spacing w:line="240" w:lineRule="auto"/>
              <w:rPr>
                <w:b/>
                <w:snapToGrid/>
              </w:rPr>
            </w:pPr>
            <w:ins w:id="143" w:author="Prevost, Hans" w:date="2024-02-16T09:59:00Z">
              <w:r>
                <w:rPr>
                  <w:b/>
                  <w:snapToGrid/>
                </w:rPr>
                <w:t xml:space="preserve">EMM </w:t>
              </w:r>
            </w:ins>
            <w:del w:id="144" w:author="Prevost, Hans" w:date="2024-02-16T09:59:00Z">
              <w:r w:rsidDel="00890CD4">
                <w:rPr>
                  <w:b/>
                  <w:snapToGrid/>
                </w:rPr>
                <w:delText>Estimated Marginal Mean</w:delText>
              </w:r>
            </w:del>
          </w:p>
        </w:tc>
        <w:tc>
          <w:tcPr>
            <w:tcW w:w="1589" w:type="dxa"/>
            <w:tcBorders>
              <w:bottom w:val="single" w:sz="4" w:space="0" w:color="auto"/>
            </w:tcBorders>
            <w:shd w:val="clear" w:color="auto" w:fill="auto"/>
            <w:vAlign w:val="center"/>
            <w:tcPrChange w:id="145" w:author="Shannon" w:date="2024-02-21T12:22:00Z">
              <w:tcPr>
                <w:tcW w:w="1954" w:type="dxa"/>
                <w:gridSpan w:val="2"/>
                <w:tcBorders>
                  <w:bottom w:val="single" w:sz="4" w:space="0" w:color="auto"/>
                </w:tcBorders>
                <w:shd w:val="clear" w:color="auto" w:fill="auto"/>
                <w:vAlign w:val="center"/>
              </w:tcPr>
            </w:tcPrChange>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Change w:id="146" w:author="Shannon" w:date="2024-02-21T12:22:00Z">
              <w:tcPr>
                <w:tcW w:w="1954" w:type="dxa"/>
                <w:gridSpan w:val="2"/>
                <w:tcBorders>
                  <w:bottom w:val="single" w:sz="4" w:space="0" w:color="auto"/>
                </w:tcBorders>
                <w:shd w:val="clear" w:color="auto" w:fill="auto"/>
                <w:vAlign w:val="center"/>
              </w:tcPr>
            </w:tcPrChange>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5D76F4">
        <w:tblPrEx>
          <w:tblPrExChange w:id="147" w:author="Shannon" w:date="2024-02-21T12:22:00Z">
            <w:tblPrEx>
              <w:tblW w:w="7945" w:type="dxa"/>
            </w:tblPrEx>
          </w:tblPrExChange>
        </w:tblPrEx>
        <w:trPr>
          <w:trHeight w:val="167"/>
          <w:trPrChange w:id="148" w:author="Shannon" w:date="2024-02-21T12:22:00Z">
            <w:trPr>
              <w:gridAfter w:val="0"/>
              <w:trHeight w:val="167"/>
            </w:trPr>
          </w:trPrChange>
        </w:trPr>
        <w:tc>
          <w:tcPr>
            <w:tcW w:w="879" w:type="dxa"/>
            <w:vMerge w:val="restart"/>
            <w:tcBorders>
              <w:top w:val="single" w:sz="4" w:space="0" w:color="auto"/>
              <w:bottom w:val="nil"/>
            </w:tcBorders>
            <w:vAlign w:val="center"/>
            <w:tcPrChange w:id="149" w:author="Shannon" w:date="2024-02-21T12:22:00Z">
              <w:tcPr>
                <w:tcW w:w="879" w:type="dxa"/>
                <w:vMerge w:val="restart"/>
              </w:tcPr>
            </w:tcPrChange>
          </w:tcPr>
          <w:p w14:paraId="4142B823" w14:textId="53E945E3" w:rsidR="005D76F4" w:rsidRDefault="005D76F4" w:rsidP="00C60AF5">
            <w:pPr>
              <w:pStyle w:val="MDPI42tablebody"/>
              <w:spacing w:line="240" w:lineRule="auto"/>
            </w:pPr>
            <w:ins w:id="150" w:author="Shannon" w:date="2024-02-21T12:18:00Z">
              <w:r>
                <w:t>Region</w:t>
              </w:r>
            </w:ins>
          </w:p>
        </w:tc>
        <w:tc>
          <w:tcPr>
            <w:tcW w:w="2299" w:type="dxa"/>
            <w:tcBorders>
              <w:top w:val="single" w:sz="4" w:space="0" w:color="auto"/>
              <w:bottom w:val="nil"/>
            </w:tcBorders>
            <w:shd w:val="clear" w:color="auto" w:fill="auto"/>
            <w:vAlign w:val="center"/>
            <w:tcPrChange w:id="151" w:author="Shannon" w:date="2024-02-21T12:22:00Z">
              <w:tcPr>
                <w:tcW w:w="2299" w:type="dxa"/>
                <w:gridSpan w:val="2"/>
                <w:shd w:val="clear" w:color="auto" w:fill="auto"/>
                <w:vAlign w:val="center"/>
              </w:tcPr>
            </w:tcPrChange>
          </w:tcPr>
          <w:p w14:paraId="33EC3F1E" w14:textId="57B476E9" w:rsidR="005D76F4" w:rsidRPr="00F220D4" w:rsidRDefault="005D76F4" w:rsidP="00C60AF5">
            <w:pPr>
              <w:pStyle w:val="MDPI42tablebody"/>
              <w:spacing w:line="240" w:lineRule="auto"/>
            </w:pPr>
            <w:r>
              <w:t>Tolomato River (TR)</w:t>
            </w:r>
          </w:p>
        </w:tc>
        <w:tc>
          <w:tcPr>
            <w:tcW w:w="1589" w:type="dxa"/>
            <w:tcPrChange w:id="152" w:author="Shannon" w:date="2024-02-21T12:22:00Z">
              <w:tcPr>
                <w:tcW w:w="1589" w:type="dxa"/>
                <w:gridSpan w:val="2"/>
              </w:tcPr>
            </w:tcPrChange>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Change w:id="153" w:author="Shannon" w:date="2024-02-21T12:22:00Z">
              <w:tcPr>
                <w:tcW w:w="1589" w:type="dxa"/>
                <w:gridSpan w:val="2"/>
                <w:shd w:val="clear" w:color="auto" w:fill="auto"/>
                <w:vAlign w:val="center"/>
              </w:tcPr>
            </w:tcPrChange>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Change w:id="154" w:author="Shannon" w:date="2024-02-21T12:22:00Z">
              <w:tcPr>
                <w:tcW w:w="1589" w:type="dxa"/>
                <w:gridSpan w:val="2"/>
                <w:shd w:val="clear" w:color="auto" w:fill="auto"/>
                <w:vAlign w:val="center"/>
              </w:tcPr>
            </w:tcPrChange>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5D76F4">
        <w:tblPrEx>
          <w:tblPrExChange w:id="155" w:author="Shannon" w:date="2024-02-21T12:22:00Z">
            <w:tblPrEx>
              <w:tblW w:w="7945" w:type="dxa"/>
            </w:tblPrEx>
          </w:tblPrExChange>
        </w:tblPrEx>
        <w:trPr>
          <w:trHeight w:val="80"/>
          <w:trPrChange w:id="156" w:author="Shannon" w:date="2024-02-21T12:22:00Z">
            <w:trPr>
              <w:gridAfter w:val="0"/>
              <w:trHeight w:val="80"/>
            </w:trPr>
          </w:trPrChange>
        </w:trPr>
        <w:tc>
          <w:tcPr>
            <w:tcW w:w="879" w:type="dxa"/>
            <w:vMerge/>
            <w:tcBorders>
              <w:top w:val="nil"/>
              <w:bottom w:val="nil"/>
            </w:tcBorders>
            <w:tcPrChange w:id="157" w:author="Shannon" w:date="2024-02-21T12:22:00Z">
              <w:tcPr>
                <w:tcW w:w="879" w:type="dxa"/>
                <w:vMerge/>
              </w:tcPr>
            </w:tcPrChange>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Change w:id="158" w:author="Shannon" w:date="2024-02-21T12:22:00Z">
              <w:tcPr>
                <w:tcW w:w="2299" w:type="dxa"/>
                <w:gridSpan w:val="2"/>
                <w:shd w:val="clear" w:color="auto" w:fill="auto"/>
                <w:vAlign w:val="center"/>
              </w:tcPr>
            </w:tcPrChange>
          </w:tcPr>
          <w:p w14:paraId="05062AAA" w14:textId="379EFB58" w:rsidR="005D76F4" w:rsidRPr="00F220D4" w:rsidRDefault="005D76F4" w:rsidP="00C60AF5">
            <w:pPr>
              <w:pStyle w:val="MDPI42tablebody"/>
              <w:spacing w:line="240" w:lineRule="auto"/>
            </w:pPr>
            <w:r>
              <w:t>Guana River (GR)</w:t>
            </w:r>
          </w:p>
        </w:tc>
        <w:tc>
          <w:tcPr>
            <w:tcW w:w="1589" w:type="dxa"/>
            <w:tcPrChange w:id="159" w:author="Shannon" w:date="2024-02-21T12:22:00Z">
              <w:tcPr>
                <w:tcW w:w="1589" w:type="dxa"/>
                <w:gridSpan w:val="2"/>
              </w:tcPr>
            </w:tcPrChange>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Change w:id="160" w:author="Shannon" w:date="2024-02-21T12:22:00Z">
              <w:tcPr>
                <w:tcW w:w="1589" w:type="dxa"/>
                <w:gridSpan w:val="2"/>
                <w:shd w:val="clear" w:color="auto" w:fill="auto"/>
                <w:vAlign w:val="center"/>
              </w:tcPr>
            </w:tcPrChange>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Change w:id="161" w:author="Shannon" w:date="2024-02-21T12:22:00Z">
              <w:tcPr>
                <w:tcW w:w="1589" w:type="dxa"/>
                <w:gridSpan w:val="2"/>
                <w:shd w:val="clear" w:color="auto" w:fill="auto"/>
                <w:vAlign w:val="center"/>
              </w:tcPr>
            </w:tcPrChange>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5D76F4">
        <w:tblPrEx>
          <w:tblPrExChange w:id="162" w:author="Shannon" w:date="2024-02-21T12:22:00Z">
            <w:tblPrEx>
              <w:tblW w:w="7945" w:type="dxa"/>
            </w:tblPrEx>
          </w:tblPrExChange>
        </w:tblPrEx>
        <w:trPr>
          <w:trHeight w:val="80"/>
          <w:trPrChange w:id="163" w:author="Shannon" w:date="2024-02-21T12:22:00Z">
            <w:trPr>
              <w:gridAfter w:val="0"/>
              <w:trHeight w:val="80"/>
            </w:trPr>
          </w:trPrChange>
        </w:trPr>
        <w:tc>
          <w:tcPr>
            <w:tcW w:w="879" w:type="dxa"/>
            <w:vMerge/>
            <w:tcBorders>
              <w:top w:val="nil"/>
              <w:bottom w:val="nil"/>
            </w:tcBorders>
            <w:tcPrChange w:id="164" w:author="Shannon" w:date="2024-02-21T12:22:00Z">
              <w:tcPr>
                <w:tcW w:w="879" w:type="dxa"/>
                <w:vMerge/>
              </w:tcPr>
            </w:tcPrChange>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Change w:id="165" w:author="Shannon" w:date="2024-02-21T12:22:00Z">
              <w:tcPr>
                <w:tcW w:w="2299" w:type="dxa"/>
                <w:gridSpan w:val="2"/>
                <w:shd w:val="clear" w:color="auto" w:fill="auto"/>
                <w:vAlign w:val="center"/>
              </w:tcPr>
            </w:tcPrChange>
          </w:tcPr>
          <w:p w14:paraId="3530C98A" w14:textId="20C5D2A0" w:rsidR="005D76F4" w:rsidRPr="00F220D4" w:rsidRDefault="005D76F4" w:rsidP="00C60AF5">
            <w:pPr>
              <w:pStyle w:val="MDPI42tablebody"/>
              <w:spacing w:line="240" w:lineRule="auto"/>
            </w:pPr>
            <w:r>
              <w:t>St. Augustine (SA)</w:t>
            </w:r>
          </w:p>
        </w:tc>
        <w:tc>
          <w:tcPr>
            <w:tcW w:w="1589" w:type="dxa"/>
            <w:tcPrChange w:id="166" w:author="Shannon" w:date="2024-02-21T12:22:00Z">
              <w:tcPr>
                <w:tcW w:w="1589" w:type="dxa"/>
                <w:gridSpan w:val="2"/>
              </w:tcPr>
            </w:tcPrChange>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Change w:id="167" w:author="Shannon" w:date="2024-02-21T12:22:00Z">
              <w:tcPr>
                <w:tcW w:w="1589" w:type="dxa"/>
                <w:gridSpan w:val="2"/>
                <w:shd w:val="clear" w:color="auto" w:fill="auto"/>
                <w:vAlign w:val="center"/>
              </w:tcPr>
            </w:tcPrChange>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Change w:id="168" w:author="Shannon" w:date="2024-02-21T12:22:00Z">
              <w:tcPr>
                <w:tcW w:w="1589" w:type="dxa"/>
                <w:gridSpan w:val="2"/>
                <w:shd w:val="clear" w:color="auto" w:fill="auto"/>
                <w:vAlign w:val="center"/>
              </w:tcPr>
            </w:tcPrChange>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5D76F4">
        <w:tblPrEx>
          <w:tblPrExChange w:id="169" w:author="Shannon" w:date="2024-02-21T12:22:00Z">
            <w:tblPrEx>
              <w:tblW w:w="7945" w:type="dxa"/>
            </w:tblPrEx>
          </w:tblPrExChange>
        </w:tblPrEx>
        <w:trPr>
          <w:trHeight w:val="80"/>
          <w:trPrChange w:id="170" w:author="Shannon" w:date="2024-02-21T12:22:00Z">
            <w:trPr>
              <w:gridAfter w:val="0"/>
              <w:trHeight w:val="80"/>
            </w:trPr>
          </w:trPrChange>
        </w:trPr>
        <w:tc>
          <w:tcPr>
            <w:tcW w:w="879" w:type="dxa"/>
            <w:vMerge/>
            <w:tcBorders>
              <w:top w:val="nil"/>
              <w:bottom w:val="nil"/>
            </w:tcBorders>
            <w:tcPrChange w:id="171" w:author="Shannon" w:date="2024-02-21T12:22:00Z">
              <w:tcPr>
                <w:tcW w:w="879" w:type="dxa"/>
                <w:vMerge/>
              </w:tcPr>
            </w:tcPrChange>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Change w:id="172" w:author="Shannon" w:date="2024-02-21T12:22:00Z">
              <w:tcPr>
                <w:tcW w:w="2299" w:type="dxa"/>
                <w:gridSpan w:val="2"/>
                <w:tcBorders>
                  <w:bottom w:val="nil"/>
                </w:tcBorders>
                <w:shd w:val="clear" w:color="auto" w:fill="auto"/>
                <w:vAlign w:val="center"/>
              </w:tcPr>
            </w:tcPrChange>
          </w:tcPr>
          <w:p w14:paraId="6CDFB9D8" w14:textId="5F18F9C3" w:rsidR="005D76F4" w:rsidRPr="00F220D4" w:rsidRDefault="005D76F4" w:rsidP="00C60AF5">
            <w:pPr>
              <w:pStyle w:val="MDPI42tablebody"/>
              <w:spacing w:line="240" w:lineRule="auto"/>
            </w:pPr>
            <w:r>
              <w:t>Salt Run (SR)</w:t>
            </w:r>
          </w:p>
        </w:tc>
        <w:tc>
          <w:tcPr>
            <w:tcW w:w="1589" w:type="dxa"/>
            <w:tcBorders>
              <w:bottom w:val="nil"/>
            </w:tcBorders>
            <w:tcPrChange w:id="173" w:author="Shannon" w:date="2024-02-21T12:22:00Z">
              <w:tcPr>
                <w:tcW w:w="1589" w:type="dxa"/>
                <w:gridSpan w:val="2"/>
                <w:tcBorders>
                  <w:bottom w:val="nil"/>
                </w:tcBorders>
              </w:tcPr>
            </w:tcPrChange>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Change w:id="174" w:author="Shannon" w:date="2024-02-21T12:22:00Z">
              <w:tcPr>
                <w:tcW w:w="1589" w:type="dxa"/>
                <w:gridSpan w:val="2"/>
                <w:tcBorders>
                  <w:bottom w:val="nil"/>
                </w:tcBorders>
                <w:shd w:val="clear" w:color="auto" w:fill="auto"/>
                <w:vAlign w:val="center"/>
              </w:tcPr>
            </w:tcPrChange>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Change w:id="175" w:author="Shannon" w:date="2024-02-21T12:22:00Z">
              <w:tcPr>
                <w:tcW w:w="1589" w:type="dxa"/>
                <w:gridSpan w:val="2"/>
                <w:tcBorders>
                  <w:bottom w:val="nil"/>
                </w:tcBorders>
                <w:shd w:val="clear" w:color="auto" w:fill="auto"/>
                <w:vAlign w:val="center"/>
              </w:tcPr>
            </w:tcPrChange>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5D76F4">
        <w:tblPrEx>
          <w:tblPrExChange w:id="176" w:author="Shannon" w:date="2024-02-21T12:22:00Z">
            <w:tblPrEx>
              <w:tblW w:w="7945" w:type="dxa"/>
            </w:tblPrEx>
          </w:tblPrExChange>
        </w:tblPrEx>
        <w:trPr>
          <w:trHeight w:val="80"/>
          <w:trPrChange w:id="177" w:author="Shannon" w:date="2024-02-21T12:22:00Z">
            <w:trPr>
              <w:gridAfter w:val="0"/>
              <w:trHeight w:val="80"/>
            </w:trPr>
          </w:trPrChange>
        </w:trPr>
        <w:tc>
          <w:tcPr>
            <w:tcW w:w="879" w:type="dxa"/>
            <w:vMerge/>
            <w:tcBorders>
              <w:top w:val="nil"/>
              <w:bottom w:val="single" w:sz="4" w:space="0" w:color="auto"/>
            </w:tcBorders>
            <w:tcPrChange w:id="178" w:author="Shannon" w:date="2024-02-21T12:22:00Z">
              <w:tcPr>
                <w:tcW w:w="879" w:type="dxa"/>
                <w:vMerge/>
              </w:tcPr>
            </w:tcPrChange>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Change w:id="179" w:author="Shannon" w:date="2024-02-21T12:22:00Z">
              <w:tcPr>
                <w:tcW w:w="2299" w:type="dxa"/>
                <w:gridSpan w:val="2"/>
                <w:tcBorders>
                  <w:top w:val="nil"/>
                  <w:bottom w:val="single" w:sz="4" w:space="0" w:color="auto"/>
                </w:tcBorders>
                <w:shd w:val="clear" w:color="auto" w:fill="auto"/>
                <w:vAlign w:val="center"/>
              </w:tcPr>
            </w:tcPrChange>
          </w:tcPr>
          <w:p w14:paraId="232E372D" w14:textId="1B3DFC5B" w:rsidR="005D76F4" w:rsidRPr="00F220D4" w:rsidRDefault="005D76F4" w:rsidP="00C60AF5">
            <w:pPr>
              <w:pStyle w:val="MDPI42tablebody"/>
              <w:spacing w:line="240" w:lineRule="auto"/>
            </w:pPr>
            <w:r>
              <w:t>Fort Matanzas (FM)</w:t>
            </w:r>
          </w:p>
        </w:tc>
        <w:tc>
          <w:tcPr>
            <w:tcW w:w="1589" w:type="dxa"/>
            <w:tcBorders>
              <w:top w:val="nil"/>
              <w:bottom w:val="single" w:sz="4" w:space="0" w:color="auto"/>
            </w:tcBorders>
            <w:tcPrChange w:id="180" w:author="Shannon" w:date="2024-02-21T12:22:00Z">
              <w:tcPr>
                <w:tcW w:w="1589" w:type="dxa"/>
                <w:gridSpan w:val="2"/>
                <w:tcBorders>
                  <w:top w:val="nil"/>
                  <w:bottom w:val="single" w:sz="4" w:space="0" w:color="auto"/>
                </w:tcBorders>
              </w:tcPr>
            </w:tcPrChange>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Change w:id="181" w:author="Shannon" w:date="2024-02-21T12:22:00Z">
              <w:tcPr>
                <w:tcW w:w="1589" w:type="dxa"/>
                <w:gridSpan w:val="2"/>
                <w:tcBorders>
                  <w:top w:val="nil"/>
                  <w:bottom w:val="single" w:sz="4" w:space="0" w:color="auto"/>
                </w:tcBorders>
                <w:shd w:val="clear" w:color="auto" w:fill="auto"/>
                <w:vAlign w:val="center"/>
              </w:tcPr>
            </w:tcPrChange>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Change w:id="182" w:author="Shannon" w:date="2024-02-21T12:22:00Z">
              <w:tcPr>
                <w:tcW w:w="1589" w:type="dxa"/>
                <w:gridSpan w:val="2"/>
                <w:tcBorders>
                  <w:top w:val="nil"/>
                  <w:bottom w:val="single" w:sz="4" w:space="0" w:color="auto"/>
                </w:tcBorders>
                <w:shd w:val="clear" w:color="auto" w:fill="auto"/>
                <w:vAlign w:val="center"/>
              </w:tcPr>
            </w:tcPrChange>
          </w:tcPr>
          <w:p w14:paraId="64F6C6A8" w14:textId="40EA37EC" w:rsidR="005D76F4" w:rsidRPr="00F220D4" w:rsidRDefault="005D76F4" w:rsidP="00C60AF5">
            <w:pPr>
              <w:pStyle w:val="MDPI42tablebody"/>
              <w:spacing w:line="240" w:lineRule="auto"/>
            </w:pPr>
            <w:r>
              <w:t>1.68 – 2.14</w:t>
            </w:r>
          </w:p>
        </w:tc>
      </w:tr>
      <w:tr w:rsidR="005D76F4" w:rsidRPr="00754C37" w14:paraId="1450A826" w14:textId="77777777" w:rsidTr="005D76F4">
        <w:trPr>
          <w:trHeight w:val="80"/>
          <w:ins w:id="183" w:author="Shannon" w:date="2024-02-21T12:17:00Z"/>
          <w:trPrChange w:id="184" w:author="Shannon" w:date="2024-02-21T12:22:00Z">
            <w:trPr>
              <w:trHeight w:val="80"/>
            </w:trPr>
          </w:trPrChange>
        </w:trPr>
        <w:tc>
          <w:tcPr>
            <w:tcW w:w="879" w:type="dxa"/>
            <w:tcBorders>
              <w:top w:val="single" w:sz="4" w:space="0" w:color="auto"/>
            </w:tcBorders>
            <w:vAlign w:val="center"/>
            <w:tcPrChange w:id="185" w:author="Shannon" w:date="2024-02-21T12:22:00Z">
              <w:tcPr>
                <w:tcW w:w="1954" w:type="dxa"/>
                <w:gridSpan w:val="2"/>
              </w:tcPr>
            </w:tcPrChange>
          </w:tcPr>
          <w:p w14:paraId="3FCB1E79" w14:textId="77777777" w:rsidR="005D76F4" w:rsidRDefault="005D76F4" w:rsidP="00C60AF5">
            <w:pPr>
              <w:pStyle w:val="MDPI42tablebody"/>
              <w:spacing w:line="240" w:lineRule="auto"/>
              <w:rPr>
                <w:ins w:id="186" w:author="Shannon" w:date="2024-02-21T12:18:00Z"/>
              </w:rPr>
            </w:pPr>
          </w:p>
        </w:tc>
        <w:tc>
          <w:tcPr>
            <w:tcW w:w="2299" w:type="dxa"/>
            <w:tcBorders>
              <w:top w:val="single" w:sz="4" w:space="0" w:color="auto"/>
            </w:tcBorders>
            <w:shd w:val="clear" w:color="auto" w:fill="auto"/>
            <w:vAlign w:val="center"/>
            <w:tcPrChange w:id="187" w:author="Shannon" w:date="2024-02-21T12:22:00Z">
              <w:tcPr>
                <w:tcW w:w="1954" w:type="dxa"/>
                <w:gridSpan w:val="2"/>
                <w:shd w:val="clear" w:color="auto" w:fill="auto"/>
                <w:vAlign w:val="center"/>
              </w:tcPr>
            </w:tcPrChange>
          </w:tcPr>
          <w:p w14:paraId="3B8B2C58" w14:textId="293199CF" w:rsidR="005D76F4" w:rsidRDefault="005D76F4" w:rsidP="00C60AF5">
            <w:pPr>
              <w:pStyle w:val="MDPI42tablebody"/>
              <w:spacing w:line="240" w:lineRule="auto"/>
              <w:rPr>
                <w:ins w:id="188" w:author="Shannon" w:date="2024-02-21T12:17:00Z"/>
              </w:rPr>
            </w:pPr>
            <w:ins w:id="189" w:author="Shannon" w:date="2024-02-21T12:20:00Z">
              <w:r>
                <w:t>2015</w:t>
              </w:r>
            </w:ins>
          </w:p>
        </w:tc>
        <w:tc>
          <w:tcPr>
            <w:tcW w:w="1589" w:type="dxa"/>
            <w:tcBorders>
              <w:top w:val="single" w:sz="4" w:space="0" w:color="auto"/>
            </w:tcBorders>
            <w:tcPrChange w:id="190" w:author="Shannon" w:date="2024-02-21T12:22:00Z">
              <w:tcPr>
                <w:tcW w:w="1954" w:type="dxa"/>
                <w:gridSpan w:val="2"/>
              </w:tcPr>
            </w:tcPrChange>
          </w:tcPr>
          <w:p w14:paraId="65310894" w14:textId="44D8DA38" w:rsidR="005D76F4" w:rsidRDefault="009059A1" w:rsidP="00C60AF5">
            <w:pPr>
              <w:pStyle w:val="MDPI42tablebody"/>
              <w:spacing w:line="240" w:lineRule="auto"/>
              <w:rPr>
                <w:ins w:id="191" w:author="Shannon" w:date="2024-02-21T12:17:00Z"/>
              </w:rPr>
            </w:pPr>
            <w:ins w:id="192" w:author="Shannon" w:date="2024-02-21T12:28:00Z">
              <w:r>
                <w:t>1.57</w:t>
              </w:r>
            </w:ins>
          </w:p>
        </w:tc>
        <w:tc>
          <w:tcPr>
            <w:tcW w:w="1589" w:type="dxa"/>
            <w:tcBorders>
              <w:top w:val="single" w:sz="4" w:space="0" w:color="auto"/>
            </w:tcBorders>
            <w:shd w:val="clear" w:color="auto" w:fill="auto"/>
            <w:vAlign w:val="center"/>
            <w:tcPrChange w:id="193" w:author="Shannon" w:date="2024-02-21T12:22:00Z">
              <w:tcPr>
                <w:tcW w:w="1954" w:type="dxa"/>
                <w:gridSpan w:val="2"/>
                <w:shd w:val="clear" w:color="auto" w:fill="auto"/>
                <w:vAlign w:val="center"/>
              </w:tcPr>
            </w:tcPrChange>
          </w:tcPr>
          <w:p w14:paraId="25230317" w14:textId="784C5640" w:rsidR="005D76F4" w:rsidRDefault="009059A1" w:rsidP="00C60AF5">
            <w:pPr>
              <w:pStyle w:val="MDPI42tablebody"/>
              <w:spacing w:line="240" w:lineRule="auto"/>
              <w:rPr>
                <w:ins w:id="194" w:author="Shannon" w:date="2024-02-21T12:17:00Z"/>
              </w:rPr>
            </w:pPr>
            <w:ins w:id="195" w:author="Shannon" w:date="2024-02-21T12:28:00Z">
              <w:r>
                <w:t>0.16</w:t>
              </w:r>
            </w:ins>
          </w:p>
        </w:tc>
        <w:tc>
          <w:tcPr>
            <w:tcW w:w="1589" w:type="dxa"/>
            <w:tcBorders>
              <w:top w:val="single" w:sz="4" w:space="0" w:color="auto"/>
            </w:tcBorders>
            <w:shd w:val="clear" w:color="auto" w:fill="auto"/>
            <w:vAlign w:val="center"/>
            <w:tcPrChange w:id="196" w:author="Shannon" w:date="2024-02-21T12:22:00Z">
              <w:tcPr>
                <w:tcW w:w="1954" w:type="dxa"/>
                <w:gridSpan w:val="2"/>
                <w:shd w:val="clear" w:color="auto" w:fill="auto"/>
                <w:vAlign w:val="center"/>
              </w:tcPr>
            </w:tcPrChange>
          </w:tcPr>
          <w:p w14:paraId="4B3A3D5B" w14:textId="7DF57358" w:rsidR="005D76F4" w:rsidRDefault="009059A1" w:rsidP="00C60AF5">
            <w:pPr>
              <w:pStyle w:val="MDPI42tablebody"/>
              <w:spacing w:line="240" w:lineRule="auto"/>
              <w:rPr>
                <w:ins w:id="197" w:author="Shannon" w:date="2024-02-21T12:17:00Z"/>
              </w:rPr>
            </w:pPr>
            <w:ins w:id="198" w:author="Shannon" w:date="2024-02-21T12:28:00Z">
              <w:r>
                <w:t>1.25 – 1.88</w:t>
              </w:r>
            </w:ins>
          </w:p>
        </w:tc>
      </w:tr>
      <w:tr w:rsidR="005D76F4" w:rsidRPr="00754C37" w14:paraId="6EA3EBBA" w14:textId="77777777" w:rsidTr="005D76F4">
        <w:trPr>
          <w:trHeight w:val="80"/>
          <w:ins w:id="199" w:author="Shannon" w:date="2024-02-21T12:17:00Z"/>
          <w:trPrChange w:id="200" w:author="Shannon" w:date="2024-02-21T12:22:00Z">
            <w:trPr>
              <w:trHeight w:val="80"/>
            </w:trPr>
          </w:trPrChange>
        </w:trPr>
        <w:tc>
          <w:tcPr>
            <w:tcW w:w="879" w:type="dxa"/>
            <w:vAlign w:val="center"/>
            <w:tcPrChange w:id="201" w:author="Shannon" w:date="2024-02-21T12:22:00Z">
              <w:tcPr>
                <w:tcW w:w="1954" w:type="dxa"/>
                <w:gridSpan w:val="2"/>
              </w:tcPr>
            </w:tcPrChange>
          </w:tcPr>
          <w:p w14:paraId="79A2FF8F" w14:textId="77777777" w:rsidR="005D76F4" w:rsidRDefault="005D76F4" w:rsidP="00C60AF5">
            <w:pPr>
              <w:pStyle w:val="MDPI42tablebody"/>
              <w:spacing w:line="240" w:lineRule="auto"/>
              <w:rPr>
                <w:ins w:id="202" w:author="Shannon" w:date="2024-02-21T12:18:00Z"/>
              </w:rPr>
            </w:pPr>
          </w:p>
        </w:tc>
        <w:tc>
          <w:tcPr>
            <w:tcW w:w="2299" w:type="dxa"/>
            <w:shd w:val="clear" w:color="auto" w:fill="auto"/>
            <w:vAlign w:val="center"/>
            <w:tcPrChange w:id="203" w:author="Shannon" w:date="2024-02-21T12:22:00Z">
              <w:tcPr>
                <w:tcW w:w="1954" w:type="dxa"/>
                <w:gridSpan w:val="2"/>
                <w:shd w:val="clear" w:color="auto" w:fill="auto"/>
                <w:vAlign w:val="center"/>
              </w:tcPr>
            </w:tcPrChange>
          </w:tcPr>
          <w:p w14:paraId="4FCC0064" w14:textId="311E2E47" w:rsidR="005D76F4" w:rsidRDefault="005D76F4" w:rsidP="00C60AF5">
            <w:pPr>
              <w:pStyle w:val="MDPI42tablebody"/>
              <w:spacing w:line="240" w:lineRule="auto"/>
              <w:rPr>
                <w:ins w:id="204" w:author="Shannon" w:date="2024-02-21T12:17:00Z"/>
              </w:rPr>
            </w:pPr>
            <w:ins w:id="205" w:author="Shannon" w:date="2024-02-21T12:20:00Z">
              <w:r>
                <w:t>2016</w:t>
              </w:r>
            </w:ins>
          </w:p>
        </w:tc>
        <w:tc>
          <w:tcPr>
            <w:tcW w:w="1589" w:type="dxa"/>
            <w:tcPrChange w:id="206" w:author="Shannon" w:date="2024-02-21T12:22:00Z">
              <w:tcPr>
                <w:tcW w:w="1954" w:type="dxa"/>
                <w:gridSpan w:val="2"/>
              </w:tcPr>
            </w:tcPrChange>
          </w:tcPr>
          <w:p w14:paraId="6037CDC6" w14:textId="2F5DA0F2" w:rsidR="005D76F4" w:rsidRDefault="009059A1" w:rsidP="00C60AF5">
            <w:pPr>
              <w:pStyle w:val="MDPI42tablebody"/>
              <w:spacing w:line="240" w:lineRule="auto"/>
              <w:rPr>
                <w:ins w:id="207" w:author="Shannon" w:date="2024-02-21T12:17:00Z"/>
              </w:rPr>
            </w:pPr>
            <w:ins w:id="208" w:author="Shannon" w:date="2024-02-21T12:28:00Z">
              <w:r>
                <w:t>1.73</w:t>
              </w:r>
            </w:ins>
          </w:p>
        </w:tc>
        <w:tc>
          <w:tcPr>
            <w:tcW w:w="1589" w:type="dxa"/>
            <w:shd w:val="clear" w:color="auto" w:fill="auto"/>
            <w:vAlign w:val="center"/>
            <w:tcPrChange w:id="209" w:author="Shannon" w:date="2024-02-21T12:22:00Z">
              <w:tcPr>
                <w:tcW w:w="1954" w:type="dxa"/>
                <w:gridSpan w:val="2"/>
                <w:shd w:val="clear" w:color="auto" w:fill="auto"/>
                <w:vAlign w:val="center"/>
              </w:tcPr>
            </w:tcPrChange>
          </w:tcPr>
          <w:p w14:paraId="57DE0FC7" w14:textId="17B11CD3" w:rsidR="005D76F4" w:rsidRDefault="009059A1" w:rsidP="00C60AF5">
            <w:pPr>
              <w:pStyle w:val="MDPI42tablebody"/>
              <w:spacing w:line="240" w:lineRule="auto"/>
              <w:rPr>
                <w:ins w:id="210" w:author="Shannon" w:date="2024-02-21T12:17:00Z"/>
              </w:rPr>
            </w:pPr>
            <w:ins w:id="211" w:author="Shannon" w:date="2024-02-21T12:28:00Z">
              <w:r>
                <w:t>0.14</w:t>
              </w:r>
            </w:ins>
          </w:p>
        </w:tc>
        <w:tc>
          <w:tcPr>
            <w:tcW w:w="1589" w:type="dxa"/>
            <w:shd w:val="clear" w:color="auto" w:fill="auto"/>
            <w:vAlign w:val="center"/>
            <w:tcPrChange w:id="212" w:author="Shannon" w:date="2024-02-21T12:22:00Z">
              <w:tcPr>
                <w:tcW w:w="1954" w:type="dxa"/>
                <w:gridSpan w:val="2"/>
                <w:shd w:val="clear" w:color="auto" w:fill="auto"/>
                <w:vAlign w:val="center"/>
              </w:tcPr>
            </w:tcPrChange>
          </w:tcPr>
          <w:p w14:paraId="7D101FE1" w14:textId="49C0632E" w:rsidR="005D76F4" w:rsidRDefault="009059A1" w:rsidP="00C60AF5">
            <w:pPr>
              <w:pStyle w:val="MDPI42tablebody"/>
              <w:spacing w:line="240" w:lineRule="auto"/>
              <w:rPr>
                <w:ins w:id="213" w:author="Shannon" w:date="2024-02-21T12:17:00Z"/>
              </w:rPr>
            </w:pPr>
            <w:ins w:id="214" w:author="Shannon" w:date="2024-02-21T12:28:00Z">
              <w:r>
                <w:t>1.44 – 2.01</w:t>
              </w:r>
            </w:ins>
          </w:p>
        </w:tc>
      </w:tr>
      <w:tr w:rsidR="005D76F4" w:rsidRPr="00754C37" w14:paraId="1D8F8FB5" w14:textId="77777777" w:rsidTr="005D76F4">
        <w:trPr>
          <w:trHeight w:val="80"/>
          <w:ins w:id="215" w:author="Shannon" w:date="2024-02-21T12:17:00Z"/>
          <w:trPrChange w:id="216" w:author="Shannon" w:date="2024-02-21T12:22:00Z">
            <w:trPr>
              <w:trHeight w:val="80"/>
            </w:trPr>
          </w:trPrChange>
        </w:trPr>
        <w:tc>
          <w:tcPr>
            <w:tcW w:w="879" w:type="dxa"/>
            <w:vAlign w:val="center"/>
            <w:tcPrChange w:id="217" w:author="Shannon" w:date="2024-02-21T12:22:00Z">
              <w:tcPr>
                <w:tcW w:w="1954" w:type="dxa"/>
                <w:gridSpan w:val="2"/>
              </w:tcPr>
            </w:tcPrChange>
          </w:tcPr>
          <w:p w14:paraId="28967467" w14:textId="77777777" w:rsidR="005D76F4" w:rsidRDefault="005D76F4" w:rsidP="00C60AF5">
            <w:pPr>
              <w:pStyle w:val="MDPI42tablebody"/>
              <w:spacing w:line="240" w:lineRule="auto"/>
              <w:rPr>
                <w:ins w:id="218" w:author="Shannon" w:date="2024-02-21T12:18:00Z"/>
              </w:rPr>
            </w:pPr>
          </w:p>
        </w:tc>
        <w:tc>
          <w:tcPr>
            <w:tcW w:w="2299" w:type="dxa"/>
            <w:shd w:val="clear" w:color="auto" w:fill="auto"/>
            <w:vAlign w:val="center"/>
            <w:tcPrChange w:id="219" w:author="Shannon" w:date="2024-02-21T12:22:00Z">
              <w:tcPr>
                <w:tcW w:w="1954" w:type="dxa"/>
                <w:gridSpan w:val="2"/>
                <w:shd w:val="clear" w:color="auto" w:fill="auto"/>
                <w:vAlign w:val="center"/>
              </w:tcPr>
            </w:tcPrChange>
          </w:tcPr>
          <w:p w14:paraId="13854E66" w14:textId="4ABBCCF0" w:rsidR="005D76F4" w:rsidRDefault="005D76F4" w:rsidP="00C60AF5">
            <w:pPr>
              <w:pStyle w:val="MDPI42tablebody"/>
              <w:spacing w:line="240" w:lineRule="auto"/>
              <w:rPr>
                <w:ins w:id="220" w:author="Shannon" w:date="2024-02-21T12:17:00Z"/>
              </w:rPr>
            </w:pPr>
            <w:ins w:id="221" w:author="Shannon" w:date="2024-02-21T12:20:00Z">
              <w:r>
                <w:t>2017</w:t>
              </w:r>
            </w:ins>
          </w:p>
        </w:tc>
        <w:tc>
          <w:tcPr>
            <w:tcW w:w="1589" w:type="dxa"/>
            <w:tcPrChange w:id="222" w:author="Shannon" w:date="2024-02-21T12:22:00Z">
              <w:tcPr>
                <w:tcW w:w="1954" w:type="dxa"/>
                <w:gridSpan w:val="2"/>
              </w:tcPr>
            </w:tcPrChange>
          </w:tcPr>
          <w:p w14:paraId="7C1D6CFA" w14:textId="2116B08D" w:rsidR="005D76F4" w:rsidRDefault="009059A1" w:rsidP="00C60AF5">
            <w:pPr>
              <w:pStyle w:val="MDPI42tablebody"/>
              <w:spacing w:line="240" w:lineRule="auto"/>
              <w:rPr>
                <w:ins w:id="223" w:author="Shannon" w:date="2024-02-21T12:17:00Z"/>
              </w:rPr>
            </w:pPr>
            <w:ins w:id="224" w:author="Shannon" w:date="2024-02-21T12:28:00Z">
              <w:r>
                <w:t>2.41</w:t>
              </w:r>
            </w:ins>
          </w:p>
        </w:tc>
        <w:tc>
          <w:tcPr>
            <w:tcW w:w="1589" w:type="dxa"/>
            <w:shd w:val="clear" w:color="auto" w:fill="auto"/>
            <w:vAlign w:val="center"/>
            <w:tcPrChange w:id="225" w:author="Shannon" w:date="2024-02-21T12:22:00Z">
              <w:tcPr>
                <w:tcW w:w="1954" w:type="dxa"/>
                <w:gridSpan w:val="2"/>
                <w:shd w:val="clear" w:color="auto" w:fill="auto"/>
                <w:vAlign w:val="center"/>
              </w:tcPr>
            </w:tcPrChange>
          </w:tcPr>
          <w:p w14:paraId="0FEAAF6E" w14:textId="4E31612D" w:rsidR="005D76F4" w:rsidRDefault="009059A1" w:rsidP="00C60AF5">
            <w:pPr>
              <w:pStyle w:val="MDPI42tablebody"/>
              <w:spacing w:line="240" w:lineRule="auto"/>
              <w:rPr>
                <w:ins w:id="226" w:author="Shannon" w:date="2024-02-21T12:17:00Z"/>
              </w:rPr>
            </w:pPr>
            <w:ins w:id="227" w:author="Shannon" w:date="2024-02-21T12:28:00Z">
              <w:r>
                <w:t>0.13</w:t>
              </w:r>
            </w:ins>
          </w:p>
        </w:tc>
        <w:tc>
          <w:tcPr>
            <w:tcW w:w="1589" w:type="dxa"/>
            <w:shd w:val="clear" w:color="auto" w:fill="auto"/>
            <w:vAlign w:val="center"/>
            <w:tcPrChange w:id="228" w:author="Shannon" w:date="2024-02-21T12:22:00Z">
              <w:tcPr>
                <w:tcW w:w="1954" w:type="dxa"/>
                <w:gridSpan w:val="2"/>
                <w:shd w:val="clear" w:color="auto" w:fill="auto"/>
                <w:vAlign w:val="center"/>
              </w:tcPr>
            </w:tcPrChange>
          </w:tcPr>
          <w:p w14:paraId="3958C523" w14:textId="693CC97F" w:rsidR="005D76F4" w:rsidRDefault="009059A1" w:rsidP="00C60AF5">
            <w:pPr>
              <w:pStyle w:val="MDPI42tablebody"/>
              <w:spacing w:line="240" w:lineRule="auto"/>
              <w:rPr>
                <w:ins w:id="229" w:author="Shannon" w:date="2024-02-21T12:17:00Z"/>
              </w:rPr>
            </w:pPr>
            <w:ins w:id="230" w:author="Shannon" w:date="2024-02-21T12:28:00Z">
              <w:r>
                <w:t>2.15 – 2.66</w:t>
              </w:r>
            </w:ins>
          </w:p>
        </w:tc>
      </w:tr>
      <w:tr w:rsidR="005D76F4" w:rsidRPr="00754C37" w14:paraId="0BAB874B" w14:textId="77777777" w:rsidTr="005D76F4">
        <w:trPr>
          <w:trHeight w:val="80"/>
          <w:ins w:id="231" w:author="Shannon" w:date="2024-02-21T12:17:00Z"/>
          <w:trPrChange w:id="232" w:author="Shannon" w:date="2024-02-21T12:22:00Z">
            <w:trPr>
              <w:trHeight w:val="80"/>
            </w:trPr>
          </w:trPrChange>
        </w:trPr>
        <w:tc>
          <w:tcPr>
            <w:tcW w:w="879" w:type="dxa"/>
            <w:vAlign w:val="center"/>
            <w:tcPrChange w:id="233" w:author="Shannon" w:date="2024-02-21T12:22:00Z">
              <w:tcPr>
                <w:tcW w:w="1954" w:type="dxa"/>
                <w:gridSpan w:val="2"/>
              </w:tcPr>
            </w:tcPrChange>
          </w:tcPr>
          <w:p w14:paraId="2309E4E5" w14:textId="77777777" w:rsidR="005D76F4" w:rsidRDefault="005D76F4" w:rsidP="00C60AF5">
            <w:pPr>
              <w:pStyle w:val="MDPI42tablebody"/>
              <w:spacing w:line="240" w:lineRule="auto"/>
              <w:rPr>
                <w:ins w:id="234" w:author="Shannon" w:date="2024-02-21T12:18:00Z"/>
              </w:rPr>
            </w:pPr>
          </w:p>
        </w:tc>
        <w:tc>
          <w:tcPr>
            <w:tcW w:w="2299" w:type="dxa"/>
            <w:shd w:val="clear" w:color="auto" w:fill="auto"/>
            <w:vAlign w:val="center"/>
            <w:tcPrChange w:id="235" w:author="Shannon" w:date="2024-02-21T12:22:00Z">
              <w:tcPr>
                <w:tcW w:w="1954" w:type="dxa"/>
                <w:gridSpan w:val="2"/>
                <w:shd w:val="clear" w:color="auto" w:fill="auto"/>
                <w:vAlign w:val="center"/>
              </w:tcPr>
            </w:tcPrChange>
          </w:tcPr>
          <w:p w14:paraId="4305BF3B" w14:textId="413BC629" w:rsidR="005D76F4" w:rsidRDefault="005D76F4" w:rsidP="00C60AF5">
            <w:pPr>
              <w:pStyle w:val="MDPI42tablebody"/>
              <w:spacing w:line="240" w:lineRule="auto"/>
              <w:rPr>
                <w:ins w:id="236" w:author="Shannon" w:date="2024-02-21T12:17:00Z"/>
              </w:rPr>
            </w:pPr>
            <w:ins w:id="237" w:author="Shannon" w:date="2024-02-21T12:21:00Z">
              <w:r>
                <w:t>2018</w:t>
              </w:r>
            </w:ins>
          </w:p>
        </w:tc>
        <w:tc>
          <w:tcPr>
            <w:tcW w:w="1589" w:type="dxa"/>
            <w:tcPrChange w:id="238" w:author="Shannon" w:date="2024-02-21T12:22:00Z">
              <w:tcPr>
                <w:tcW w:w="1954" w:type="dxa"/>
                <w:gridSpan w:val="2"/>
              </w:tcPr>
            </w:tcPrChange>
          </w:tcPr>
          <w:p w14:paraId="4E86226F" w14:textId="78ACE023" w:rsidR="005D76F4" w:rsidRDefault="009059A1" w:rsidP="00C60AF5">
            <w:pPr>
              <w:pStyle w:val="MDPI42tablebody"/>
              <w:spacing w:line="240" w:lineRule="auto"/>
              <w:rPr>
                <w:ins w:id="239" w:author="Shannon" w:date="2024-02-21T12:17:00Z"/>
              </w:rPr>
            </w:pPr>
            <w:ins w:id="240" w:author="Shannon" w:date="2024-02-21T12:28:00Z">
              <w:r>
                <w:t>2.79</w:t>
              </w:r>
            </w:ins>
          </w:p>
        </w:tc>
        <w:tc>
          <w:tcPr>
            <w:tcW w:w="1589" w:type="dxa"/>
            <w:shd w:val="clear" w:color="auto" w:fill="auto"/>
            <w:vAlign w:val="center"/>
            <w:tcPrChange w:id="241" w:author="Shannon" w:date="2024-02-21T12:22:00Z">
              <w:tcPr>
                <w:tcW w:w="1954" w:type="dxa"/>
                <w:gridSpan w:val="2"/>
                <w:shd w:val="clear" w:color="auto" w:fill="auto"/>
                <w:vAlign w:val="center"/>
              </w:tcPr>
            </w:tcPrChange>
          </w:tcPr>
          <w:p w14:paraId="0AE3DAAA" w14:textId="6BE8A340" w:rsidR="005D76F4" w:rsidRDefault="009059A1" w:rsidP="00C60AF5">
            <w:pPr>
              <w:pStyle w:val="MDPI42tablebody"/>
              <w:spacing w:line="240" w:lineRule="auto"/>
              <w:rPr>
                <w:ins w:id="242" w:author="Shannon" w:date="2024-02-21T12:17:00Z"/>
              </w:rPr>
            </w:pPr>
            <w:ins w:id="243" w:author="Shannon" w:date="2024-02-21T12:28:00Z">
              <w:r>
                <w:t>0.13</w:t>
              </w:r>
            </w:ins>
          </w:p>
        </w:tc>
        <w:tc>
          <w:tcPr>
            <w:tcW w:w="1589" w:type="dxa"/>
            <w:shd w:val="clear" w:color="auto" w:fill="auto"/>
            <w:vAlign w:val="center"/>
            <w:tcPrChange w:id="244" w:author="Shannon" w:date="2024-02-21T12:22:00Z">
              <w:tcPr>
                <w:tcW w:w="1954" w:type="dxa"/>
                <w:gridSpan w:val="2"/>
                <w:shd w:val="clear" w:color="auto" w:fill="auto"/>
                <w:vAlign w:val="center"/>
              </w:tcPr>
            </w:tcPrChange>
          </w:tcPr>
          <w:p w14:paraId="6248532B" w14:textId="64DCB601" w:rsidR="005D76F4" w:rsidRDefault="009059A1" w:rsidP="00C60AF5">
            <w:pPr>
              <w:pStyle w:val="MDPI42tablebody"/>
              <w:spacing w:line="240" w:lineRule="auto"/>
              <w:rPr>
                <w:ins w:id="245" w:author="Shannon" w:date="2024-02-21T12:17:00Z"/>
              </w:rPr>
            </w:pPr>
            <w:ins w:id="246" w:author="Shannon" w:date="2024-02-21T12:28:00Z">
              <w:r>
                <w:t>2.55 – 3.04</w:t>
              </w:r>
            </w:ins>
          </w:p>
        </w:tc>
      </w:tr>
      <w:tr w:rsidR="005D76F4" w:rsidRPr="00754C37" w14:paraId="5AC2BDED" w14:textId="77777777" w:rsidTr="005D76F4">
        <w:trPr>
          <w:trHeight w:val="80"/>
          <w:ins w:id="247" w:author="Shannon" w:date="2024-02-21T12:17:00Z"/>
          <w:trPrChange w:id="248" w:author="Shannon" w:date="2024-02-21T12:22:00Z">
            <w:trPr>
              <w:trHeight w:val="80"/>
            </w:trPr>
          </w:trPrChange>
        </w:trPr>
        <w:tc>
          <w:tcPr>
            <w:tcW w:w="879" w:type="dxa"/>
            <w:vAlign w:val="center"/>
            <w:tcPrChange w:id="249" w:author="Shannon" w:date="2024-02-21T12:22:00Z">
              <w:tcPr>
                <w:tcW w:w="1954" w:type="dxa"/>
                <w:gridSpan w:val="2"/>
              </w:tcPr>
            </w:tcPrChange>
          </w:tcPr>
          <w:p w14:paraId="64970B03" w14:textId="6239729D" w:rsidR="005D76F4" w:rsidRDefault="005D76F4" w:rsidP="00C60AF5">
            <w:pPr>
              <w:pStyle w:val="MDPI42tablebody"/>
              <w:spacing w:line="240" w:lineRule="auto"/>
              <w:rPr>
                <w:ins w:id="250" w:author="Shannon" w:date="2024-02-21T12:18:00Z"/>
              </w:rPr>
            </w:pPr>
            <w:ins w:id="251" w:author="Shannon" w:date="2024-02-21T12:18:00Z">
              <w:r>
                <w:t>Year</w:t>
              </w:r>
            </w:ins>
          </w:p>
        </w:tc>
        <w:tc>
          <w:tcPr>
            <w:tcW w:w="2299" w:type="dxa"/>
            <w:shd w:val="clear" w:color="auto" w:fill="auto"/>
            <w:vAlign w:val="center"/>
            <w:tcPrChange w:id="252" w:author="Shannon" w:date="2024-02-21T12:22:00Z">
              <w:tcPr>
                <w:tcW w:w="1954" w:type="dxa"/>
                <w:gridSpan w:val="2"/>
                <w:shd w:val="clear" w:color="auto" w:fill="auto"/>
                <w:vAlign w:val="center"/>
              </w:tcPr>
            </w:tcPrChange>
          </w:tcPr>
          <w:p w14:paraId="0D3D881E" w14:textId="3932DD3D" w:rsidR="005D76F4" w:rsidRDefault="005D76F4" w:rsidP="00C60AF5">
            <w:pPr>
              <w:pStyle w:val="MDPI42tablebody"/>
              <w:spacing w:line="240" w:lineRule="auto"/>
              <w:rPr>
                <w:ins w:id="253" w:author="Shannon" w:date="2024-02-21T12:17:00Z"/>
              </w:rPr>
            </w:pPr>
            <w:ins w:id="254" w:author="Shannon" w:date="2024-02-21T12:21:00Z">
              <w:r>
                <w:t>2019</w:t>
              </w:r>
            </w:ins>
          </w:p>
        </w:tc>
        <w:tc>
          <w:tcPr>
            <w:tcW w:w="1589" w:type="dxa"/>
            <w:tcPrChange w:id="255" w:author="Shannon" w:date="2024-02-21T12:22:00Z">
              <w:tcPr>
                <w:tcW w:w="1954" w:type="dxa"/>
                <w:gridSpan w:val="2"/>
              </w:tcPr>
            </w:tcPrChange>
          </w:tcPr>
          <w:p w14:paraId="0C9BB175" w14:textId="765D5983" w:rsidR="005D76F4" w:rsidRDefault="009059A1" w:rsidP="00C60AF5">
            <w:pPr>
              <w:pStyle w:val="MDPI42tablebody"/>
              <w:spacing w:line="240" w:lineRule="auto"/>
              <w:rPr>
                <w:ins w:id="256" w:author="Shannon" w:date="2024-02-21T12:17:00Z"/>
              </w:rPr>
            </w:pPr>
            <w:ins w:id="257" w:author="Shannon" w:date="2024-02-21T12:28:00Z">
              <w:r>
                <w:t>3.22</w:t>
              </w:r>
            </w:ins>
          </w:p>
        </w:tc>
        <w:tc>
          <w:tcPr>
            <w:tcW w:w="1589" w:type="dxa"/>
            <w:shd w:val="clear" w:color="auto" w:fill="auto"/>
            <w:vAlign w:val="center"/>
            <w:tcPrChange w:id="258" w:author="Shannon" w:date="2024-02-21T12:22:00Z">
              <w:tcPr>
                <w:tcW w:w="1954" w:type="dxa"/>
                <w:gridSpan w:val="2"/>
                <w:shd w:val="clear" w:color="auto" w:fill="auto"/>
                <w:vAlign w:val="center"/>
              </w:tcPr>
            </w:tcPrChange>
          </w:tcPr>
          <w:p w14:paraId="4BF37EB7" w14:textId="414CB741" w:rsidR="005D76F4" w:rsidRDefault="009059A1" w:rsidP="00C60AF5">
            <w:pPr>
              <w:pStyle w:val="MDPI42tablebody"/>
              <w:spacing w:line="240" w:lineRule="auto"/>
              <w:rPr>
                <w:ins w:id="259" w:author="Shannon" w:date="2024-02-21T12:17:00Z"/>
              </w:rPr>
            </w:pPr>
            <w:ins w:id="260" w:author="Shannon" w:date="2024-02-21T12:28:00Z">
              <w:r>
                <w:t>0.13</w:t>
              </w:r>
            </w:ins>
          </w:p>
        </w:tc>
        <w:tc>
          <w:tcPr>
            <w:tcW w:w="1589" w:type="dxa"/>
            <w:shd w:val="clear" w:color="auto" w:fill="auto"/>
            <w:vAlign w:val="center"/>
            <w:tcPrChange w:id="261" w:author="Shannon" w:date="2024-02-21T12:22:00Z">
              <w:tcPr>
                <w:tcW w:w="1954" w:type="dxa"/>
                <w:gridSpan w:val="2"/>
                <w:shd w:val="clear" w:color="auto" w:fill="auto"/>
                <w:vAlign w:val="center"/>
              </w:tcPr>
            </w:tcPrChange>
          </w:tcPr>
          <w:p w14:paraId="57510892" w14:textId="1E62CBE1" w:rsidR="005D76F4" w:rsidRDefault="009059A1" w:rsidP="00C60AF5">
            <w:pPr>
              <w:pStyle w:val="MDPI42tablebody"/>
              <w:spacing w:line="240" w:lineRule="auto"/>
              <w:rPr>
                <w:ins w:id="262" w:author="Shannon" w:date="2024-02-21T12:17:00Z"/>
              </w:rPr>
            </w:pPr>
            <w:ins w:id="263" w:author="Shannon" w:date="2024-02-21T12:28:00Z">
              <w:r>
                <w:t>2.98 – 3.46</w:t>
              </w:r>
            </w:ins>
          </w:p>
        </w:tc>
      </w:tr>
      <w:tr w:rsidR="005D76F4" w:rsidRPr="00754C37" w14:paraId="0BD2CF7C" w14:textId="77777777" w:rsidTr="005D76F4">
        <w:trPr>
          <w:trHeight w:val="80"/>
          <w:ins w:id="264" w:author="Shannon" w:date="2024-02-21T12:17:00Z"/>
          <w:trPrChange w:id="265" w:author="Shannon" w:date="2024-02-21T12:22:00Z">
            <w:trPr>
              <w:trHeight w:val="80"/>
            </w:trPr>
          </w:trPrChange>
        </w:trPr>
        <w:tc>
          <w:tcPr>
            <w:tcW w:w="879" w:type="dxa"/>
            <w:vAlign w:val="center"/>
            <w:tcPrChange w:id="266" w:author="Shannon" w:date="2024-02-21T12:22:00Z">
              <w:tcPr>
                <w:tcW w:w="1954" w:type="dxa"/>
                <w:gridSpan w:val="2"/>
              </w:tcPr>
            </w:tcPrChange>
          </w:tcPr>
          <w:p w14:paraId="7267EF09" w14:textId="77777777" w:rsidR="005D76F4" w:rsidRDefault="005D76F4" w:rsidP="00C60AF5">
            <w:pPr>
              <w:pStyle w:val="MDPI42tablebody"/>
              <w:spacing w:line="240" w:lineRule="auto"/>
              <w:rPr>
                <w:ins w:id="267" w:author="Shannon" w:date="2024-02-21T12:18:00Z"/>
              </w:rPr>
            </w:pPr>
          </w:p>
        </w:tc>
        <w:tc>
          <w:tcPr>
            <w:tcW w:w="2299" w:type="dxa"/>
            <w:shd w:val="clear" w:color="auto" w:fill="auto"/>
            <w:vAlign w:val="center"/>
            <w:tcPrChange w:id="268" w:author="Shannon" w:date="2024-02-21T12:22:00Z">
              <w:tcPr>
                <w:tcW w:w="1954" w:type="dxa"/>
                <w:gridSpan w:val="2"/>
                <w:shd w:val="clear" w:color="auto" w:fill="auto"/>
                <w:vAlign w:val="center"/>
              </w:tcPr>
            </w:tcPrChange>
          </w:tcPr>
          <w:p w14:paraId="3C284EC9" w14:textId="3F678D9B" w:rsidR="005D76F4" w:rsidRDefault="005D76F4" w:rsidP="00C60AF5">
            <w:pPr>
              <w:pStyle w:val="MDPI42tablebody"/>
              <w:spacing w:line="240" w:lineRule="auto"/>
              <w:rPr>
                <w:ins w:id="269" w:author="Shannon" w:date="2024-02-21T12:17:00Z"/>
              </w:rPr>
            </w:pPr>
            <w:ins w:id="270" w:author="Shannon" w:date="2024-02-21T12:21:00Z">
              <w:r>
                <w:t>2020</w:t>
              </w:r>
            </w:ins>
          </w:p>
        </w:tc>
        <w:tc>
          <w:tcPr>
            <w:tcW w:w="1589" w:type="dxa"/>
            <w:tcPrChange w:id="271" w:author="Shannon" w:date="2024-02-21T12:22:00Z">
              <w:tcPr>
                <w:tcW w:w="1954" w:type="dxa"/>
                <w:gridSpan w:val="2"/>
              </w:tcPr>
            </w:tcPrChange>
          </w:tcPr>
          <w:p w14:paraId="71634C88" w14:textId="086BCC34" w:rsidR="005D76F4" w:rsidRDefault="009059A1" w:rsidP="00C60AF5">
            <w:pPr>
              <w:pStyle w:val="MDPI42tablebody"/>
              <w:spacing w:line="240" w:lineRule="auto"/>
              <w:rPr>
                <w:ins w:id="272" w:author="Shannon" w:date="2024-02-21T12:17:00Z"/>
              </w:rPr>
            </w:pPr>
            <w:ins w:id="273" w:author="Shannon" w:date="2024-02-21T12:28:00Z">
              <w:r>
                <w:t>3.56</w:t>
              </w:r>
            </w:ins>
          </w:p>
        </w:tc>
        <w:tc>
          <w:tcPr>
            <w:tcW w:w="1589" w:type="dxa"/>
            <w:shd w:val="clear" w:color="auto" w:fill="auto"/>
            <w:vAlign w:val="center"/>
            <w:tcPrChange w:id="274" w:author="Shannon" w:date="2024-02-21T12:22:00Z">
              <w:tcPr>
                <w:tcW w:w="1954" w:type="dxa"/>
                <w:gridSpan w:val="2"/>
                <w:shd w:val="clear" w:color="auto" w:fill="auto"/>
                <w:vAlign w:val="center"/>
              </w:tcPr>
            </w:tcPrChange>
          </w:tcPr>
          <w:p w14:paraId="097C039B" w14:textId="543C487B" w:rsidR="005D76F4" w:rsidRDefault="009059A1" w:rsidP="00C60AF5">
            <w:pPr>
              <w:pStyle w:val="MDPI42tablebody"/>
              <w:spacing w:line="240" w:lineRule="auto"/>
              <w:rPr>
                <w:ins w:id="275" w:author="Shannon" w:date="2024-02-21T12:17:00Z"/>
              </w:rPr>
            </w:pPr>
            <w:ins w:id="276" w:author="Shannon" w:date="2024-02-21T12:28:00Z">
              <w:r>
                <w:t>0.12</w:t>
              </w:r>
            </w:ins>
          </w:p>
        </w:tc>
        <w:tc>
          <w:tcPr>
            <w:tcW w:w="1589" w:type="dxa"/>
            <w:shd w:val="clear" w:color="auto" w:fill="auto"/>
            <w:vAlign w:val="center"/>
            <w:tcPrChange w:id="277" w:author="Shannon" w:date="2024-02-21T12:22:00Z">
              <w:tcPr>
                <w:tcW w:w="1954" w:type="dxa"/>
                <w:gridSpan w:val="2"/>
                <w:shd w:val="clear" w:color="auto" w:fill="auto"/>
                <w:vAlign w:val="center"/>
              </w:tcPr>
            </w:tcPrChange>
          </w:tcPr>
          <w:p w14:paraId="75A31112" w14:textId="1759354D" w:rsidR="005D76F4" w:rsidRDefault="009059A1" w:rsidP="00C60AF5">
            <w:pPr>
              <w:pStyle w:val="MDPI42tablebody"/>
              <w:spacing w:line="240" w:lineRule="auto"/>
              <w:rPr>
                <w:ins w:id="278" w:author="Shannon" w:date="2024-02-21T12:17:00Z"/>
              </w:rPr>
            </w:pPr>
            <w:ins w:id="279" w:author="Shannon" w:date="2024-02-21T12:29:00Z">
              <w:r>
                <w:t>3.31 – 3.80</w:t>
              </w:r>
            </w:ins>
          </w:p>
        </w:tc>
      </w:tr>
    </w:tbl>
    <w:p w14:paraId="7EED0061" w14:textId="219FB00A" w:rsidR="00144DEB" w:rsidRDefault="00234DC6" w:rsidP="00FA6A98">
      <w:pPr>
        <w:pStyle w:val="MDPI52figure"/>
        <w:jc w:val="right"/>
        <w:rPr>
          <w:b/>
        </w:rPr>
      </w:pPr>
      <w:commentRangeStart w:id="280"/>
      <w:commentRangeStart w:id="281"/>
      <w:commentRangeStart w:id="282"/>
      <w:commentRangeEnd w:id="280"/>
      <w:r>
        <w:rPr>
          <w:rStyle w:val="CommentReference"/>
          <w:rFonts w:eastAsia="SimSun"/>
          <w:snapToGrid/>
          <w:lang w:eastAsia="zh-CN" w:bidi="ar-SA"/>
        </w:rPr>
        <w:lastRenderedPageBreak/>
        <w:commentReference w:id="280"/>
      </w:r>
      <w:commentRangeEnd w:id="281"/>
      <w:r w:rsidR="00D176C2">
        <w:rPr>
          <w:rStyle w:val="CommentReference"/>
          <w:rFonts w:eastAsia="SimSun"/>
          <w:snapToGrid/>
          <w:lang w:eastAsia="zh-CN" w:bidi="ar-SA"/>
        </w:rPr>
        <w:commentReference w:id="281"/>
      </w:r>
      <w:commentRangeEnd w:id="282"/>
      <w:r w:rsidR="00C60AF5">
        <w:rPr>
          <w:rStyle w:val="CommentReference"/>
          <w:rFonts w:eastAsia="SimSun"/>
          <w:snapToGrid/>
          <w:lang w:eastAsia="zh-CN" w:bidi="ar-SA"/>
        </w:rPr>
        <w:commentReference w:id="282"/>
      </w:r>
      <w:ins w:id="283" w:author="Dunnigan, Shannon" w:date="2024-02-21T10:35:00Z">
        <w:r w:rsidR="004F62D5">
          <w:rPr>
            <w:b/>
            <w:noProof/>
            <w:snapToGrid/>
          </w:rPr>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6"/>
                      <a:stretch>
                        <a:fillRect/>
                      </a:stretch>
                    </pic:blipFill>
                    <pic:spPr>
                      <a:xfrm>
                        <a:off x="0" y="0"/>
                        <a:ext cx="6400813" cy="3200407"/>
                      </a:xfrm>
                      <a:prstGeom prst="rect">
                        <a:avLst/>
                      </a:prstGeom>
                    </pic:spPr>
                  </pic:pic>
                </a:graphicData>
              </a:graphic>
            </wp:inline>
          </w:drawing>
        </w:r>
      </w:ins>
      <w:del w:id="284" w:author="Dunnigan, Shannon" w:date="2024-02-21T10:35:00Z">
        <w:r w:rsidR="00A63493" w:rsidDel="004F62D5">
          <w:rPr>
            <w:b/>
            <w:noProof/>
          </w:rPr>
          <w:drawing>
            <wp:inline distT="0" distB="0" distL="0" distR="0" wp14:anchorId="0BB0C7AB" wp14:editId="782BAE5D">
              <wp:extent cx="6324600" cy="3009900"/>
              <wp:effectExtent l="0" t="0" r="0" b="0"/>
              <wp:docPr id="10284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4600" cy="3009900"/>
                      </a:xfrm>
                      <a:prstGeom prst="rect">
                        <a:avLst/>
                      </a:prstGeom>
                      <a:noFill/>
                    </pic:spPr>
                  </pic:pic>
                </a:graphicData>
              </a:graphic>
            </wp:inline>
          </w:drawing>
        </w:r>
      </w:del>
    </w:p>
    <w:p w14:paraId="37EE26A9" w14:textId="0AF42508" w:rsidR="00144DEB" w:rsidRDefault="00144DEB" w:rsidP="00144DEB">
      <w:pPr>
        <w:pStyle w:val="MDPI51figurecaption"/>
      </w:pPr>
      <w:r w:rsidRPr="00FA04F1">
        <w:rPr>
          <w:b/>
        </w:rPr>
        <w:t xml:space="preserve">Figure </w:t>
      </w:r>
      <w:del w:id="285" w:author="Shannon" w:date="2024-02-21T11:53:00Z">
        <w:r w:rsidR="004B0487" w:rsidDel="00FE785B">
          <w:rPr>
            <w:b/>
          </w:rPr>
          <w:delText>3</w:delText>
        </w:r>
      </w:del>
      <w:ins w:id="286" w:author="Shannon" w:date="2024-02-21T11:53:00Z">
        <w:r w:rsidR="00FE785B">
          <w:rPr>
            <w:b/>
          </w:rPr>
          <w:t>4</w:t>
        </w:r>
      </w:ins>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 in each plot.</w:t>
      </w:r>
      <w:r w:rsidR="00985928">
        <w:t xml:space="preserve"> Each point </w:t>
      </w:r>
      <w:r w:rsidR="0035772A">
        <w:t xml:space="preserve">in the plots </w:t>
      </w:r>
      <w:r w:rsidR="00985928">
        <w:t>represents a sampled collector per month</w:t>
      </w:r>
      <w:r w:rsidR="0035772A">
        <w:t xml:space="preserve"> between 2015-2020</w:t>
      </w:r>
      <w:r w:rsidR="00985928">
        <w:t>.</w:t>
      </w:r>
      <w:r w:rsidR="001F297F">
        <w:t xml:space="preserve"> Letters indicate Tukey’s post-hoc test results and years/regions with differing letters are significant to each other (</w:t>
      </w:r>
      <w:r w:rsidR="001F297F" w:rsidRPr="001F297F">
        <w:rPr>
          <w:i/>
          <w:iCs/>
        </w:rPr>
        <w:t>p</w:t>
      </w:r>
      <w:r w:rsidR="001F297F">
        <w:t xml:space="preserve"> &lt; 0.001).</w:t>
      </w:r>
    </w:p>
    <w:p w14:paraId="2DF4CE7E" w14:textId="324E2A22" w:rsidR="00BF705B" w:rsidRPr="00890CD4" w:rsidDel="009059A1" w:rsidRDefault="00BF705B" w:rsidP="00144DEB">
      <w:pPr>
        <w:pStyle w:val="MDPI51figurecaption"/>
        <w:rPr>
          <w:del w:id="287" w:author="Shannon" w:date="2024-02-21T12:31:00Z"/>
          <w:snapToGrid w:val="0"/>
          <w:sz w:val="20"/>
          <w:szCs w:val="22"/>
        </w:rPr>
      </w:pPr>
      <w:del w:id="288" w:author="Shannon" w:date="2024-02-21T12:31:00Z">
        <w:r w:rsidRPr="00890CD4" w:rsidDel="009059A1">
          <w:rPr>
            <w:snapToGrid w:val="0"/>
            <w:sz w:val="20"/>
            <w:szCs w:val="22"/>
          </w:rPr>
          <w:delText xml:space="preserve">Spat settlement increased </w:delText>
        </w:r>
        <w:r w:rsidR="00AB6CFE" w:rsidDel="009059A1">
          <w:rPr>
            <w:snapToGrid w:val="0"/>
            <w:sz w:val="20"/>
            <w:szCs w:val="22"/>
          </w:rPr>
          <w:delText xml:space="preserve">in all regions </w:delText>
        </w:r>
        <w:r w:rsidRPr="00890CD4" w:rsidDel="009059A1">
          <w:rPr>
            <w:snapToGrid w:val="0"/>
            <w:sz w:val="20"/>
            <w:szCs w:val="22"/>
          </w:rPr>
          <w:delText>across the study period (</w:delText>
        </w:r>
        <w:r w:rsidRPr="00890CD4" w:rsidDel="009059A1">
          <w:rPr>
            <w:snapToGrid w:val="0"/>
            <w:sz w:val="20"/>
            <w:szCs w:val="22"/>
            <w:highlight w:val="yellow"/>
          </w:rPr>
          <w:delText xml:space="preserve">Figure 2; Figure </w:delText>
        </w:r>
      </w:del>
      <w:del w:id="289" w:author="Shannon" w:date="2024-02-21T12:15:00Z">
        <w:r w:rsidRPr="00890CD4" w:rsidDel="005D76F4">
          <w:rPr>
            <w:snapToGrid w:val="0"/>
            <w:sz w:val="20"/>
            <w:szCs w:val="22"/>
            <w:highlight w:val="yellow"/>
          </w:rPr>
          <w:delText>3B</w:delText>
        </w:r>
      </w:del>
      <w:del w:id="290" w:author="Shannon" w:date="2024-02-21T12:31:00Z">
        <w:r w:rsidRPr="00890CD4" w:rsidDel="009059A1">
          <w:rPr>
            <w:snapToGrid w:val="0"/>
            <w:sz w:val="20"/>
            <w:szCs w:val="22"/>
          </w:rPr>
          <w:delText>)</w:delText>
        </w:r>
        <w:r w:rsidDel="009059A1">
          <w:rPr>
            <w:snapToGrid w:val="0"/>
            <w:sz w:val="20"/>
            <w:szCs w:val="22"/>
          </w:rPr>
          <w:delText>. Between the first year (2015</w:delText>
        </w:r>
        <w:r w:rsidR="006E5BBD" w:rsidDel="009059A1">
          <w:rPr>
            <w:snapToGrid w:val="0"/>
            <w:sz w:val="20"/>
            <w:szCs w:val="22"/>
          </w:rPr>
          <w:delText xml:space="preserve">; </w:delText>
        </w:r>
      </w:del>
      <w:ins w:id="291" w:author="Prevost, Hans" w:date="2024-02-16T10:23:00Z">
        <w:del w:id="292" w:author="Shannon" w:date="2024-02-21T12:31:00Z">
          <w:r w:rsidR="00890CD4" w:rsidDel="009059A1">
            <w:rPr>
              <w:snapToGrid w:val="0"/>
              <w:sz w:val="20"/>
              <w:szCs w:val="22"/>
            </w:rPr>
            <w:delText>EMM</w:delText>
          </w:r>
        </w:del>
      </w:ins>
      <w:del w:id="293" w:author="Shannon" w:date="2024-02-21T12:31:00Z">
        <w:r w:rsidR="006E5BBD" w:rsidDel="009059A1">
          <w:rPr>
            <w:snapToGrid w:val="0"/>
            <w:sz w:val="20"/>
            <w:szCs w:val="22"/>
          </w:rPr>
          <w:delText>emm: 1.57, CI = 1.25 – 1.88</w:delText>
        </w:r>
        <w:r w:rsidDel="009059A1">
          <w:rPr>
            <w:snapToGrid w:val="0"/>
            <w:sz w:val="20"/>
            <w:szCs w:val="22"/>
          </w:rPr>
          <w:delText>) to the final year of the study (2020</w:delText>
        </w:r>
        <w:r w:rsidR="006E5BBD" w:rsidDel="009059A1">
          <w:rPr>
            <w:snapToGrid w:val="0"/>
            <w:sz w:val="20"/>
            <w:szCs w:val="22"/>
          </w:rPr>
          <w:delText>; 3.56, CI = 3.31 – 3.80</w:delText>
        </w:r>
        <w:r w:rsidDel="009059A1">
          <w:rPr>
            <w:snapToGrid w:val="0"/>
            <w:sz w:val="20"/>
            <w:szCs w:val="22"/>
          </w:rPr>
          <w:delText>), there was a 77.58% increase in the mean number of spat per shell.</w:delText>
        </w:r>
        <w:r w:rsidR="006E5BBD" w:rsidDel="009059A1">
          <w:rPr>
            <w:snapToGrid w:val="0"/>
            <w:sz w:val="20"/>
            <w:szCs w:val="22"/>
          </w:rPr>
          <w:delText xml:space="preserve"> Both 2015 and 2016 (</w:delText>
        </w:r>
      </w:del>
      <w:ins w:id="294" w:author="Prevost, Hans" w:date="2024-02-16T10:23:00Z">
        <w:del w:id="295" w:author="Shannon" w:date="2024-02-21T12:31:00Z">
          <w:r w:rsidR="00890CD4" w:rsidDel="009059A1">
            <w:rPr>
              <w:snapToGrid w:val="0"/>
              <w:sz w:val="20"/>
              <w:szCs w:val="22"/>
            </w:rPr>
            <w:delText>EMM</w:delText>
          </w:r>
        </w:del>
      </w:ins>
      <w:del w:id="296" w:author="Shannon" w:date="2024-02-21T12:31:00Z">
        <w:r w:rsidR="006E5BBD" w:rsidDel="009059A1">
          <w:rPr>
            <w:snapToGrid w:val="0"/>
            <w:sz w:val="20"/>
            <w:szCs w:val="22"/>
          </w:rPr>
          <w:delText>emm: 1.73, CI = 1.44 – 2.01) were significantly lower than all the other years.</w:delText>
        </w:r>
        <w:r w:rsidR="00AB6CFE" w:rsidDel="009059A1">
          <w:rPr>
            <w:snapToGrid w:val="0"/>
            <w:sz w:val="20"/>
            <w:szCs w:val="22"/>
          </w:rPr>
          <w:delText xml:space="preserve"> The following two years 2017 (</w:delText>
        </w:r>
      </w:del>
      <w:ins w:id="297" w:author="Prevost, Hans" w:date="2024-02-16T10:23:00Z">
        <w:del w:id="298" w:author="Shannon" w:date="2024-02-21T12:31:00Z">
          <w:r w:rsidR="00890CD4" w:rsidDel="009059A1">
            <w:rPr>
              <w:snapToGrid w:val="0"/>
              <w:sz w:val="20"/>
              <w:szCs w:val="22"/>
            </w:rPr>
            <w:delText>EMM</w:delText>
          </w:r>
        </w:del>
      </w:ins>
      <w:del w:id="299" w:author="Shannon" w:date="2024-02-21T12:31:00Z">
        <w:r w:rsidR="00AB6CFE" w:rsidDel="009059A1">
          <w:rPr>
            <w:snapToGrid w:val="0"/>
            <w:sz w:val="20"/>
            <w:szCs w:val="22"/>
          </w:rPr>
          <w:delText xml:space="preserve">emm: 2.41; CI = 2.15 – 2.66) </w:delText>
        </w:r>
      </w:del>
      <w:ins w:id="300" w:author="Dunnigan, Shannon" w:date="2024-02-20T16:42:00Z">
        <w:del w:id="301" w:author="Shannon" w:date="2024-02-21T12:31:00Z">
          <w:r w:rsidR="002E2D26" w:rsidDel="009059A1">
            <w:rPr>
              <w:snapToGrid w:val="0"/>
              <w:sz w:val="20"/>
              <w:szCs w:val="22"/>
            </w:rPr>
            <w:delText>and 2018 (EMM: 2.79; CI = 2.55 – 3.04) were higher, thoug</w:delText>
          </w:r>
        </w:del>
      </w:ins>
      <w:ins w:id="302" w:author="Dunnigan, Shannon" w:date="2024-02-20T16:43:00Z">
        <w:del w:id="303" w:author="Shannon" w:date="2024-02-21T12:31:00Z">
          <w:r w:rsidR="002E2D26" w:rsidDel="009059A1">
            <w:rPr>
              <w:snapToGrid w:val="0"/>
              <w:sz w:val="20"/>
              <w:szCs w:val="22"/>
            </w:rPr>
            <w:delText xml:space="preserve">h not different from one another. Lastly, </w:delText>
          </w:r>
          <w:r w:rsidR="00241678" w:rsidDel="009059A1">
            <w:rPr>
              <w:snapToGrid w:val="0"/>
              <w:sz w:val="20"/>
              <w:szCs w:val="22"/>
            </w:rPr>
            <w:delText>the final two years of the study</w:delText>
          </w:r>
        </w:del>
      </w:ins>
      <w:ins w:id="304" w:author="Dunnigan, Shannon" w:date="2024-02-20T16:44:00Z">
        <w:del w:id="305" w:author="Shannon" w:date="2024-02-21T12:31:00Z">
          <w:r w:rsidR="00241678" w:rsidDel="009059A1">
            <w:rPr>
              <w:snapToGrid w:val="0"/>
              <w:sz w:val="20"/>
              <w:szCs w:val="22"/>
            </w:rPr>
            <w:delText>, 2019 (EMM: 3.22; CI = 2.98 – 3.46) and 2020,</w:delText>
          </w:r>
        </w:del>
      </w:ins>
      <w:ins w:id="306" w:author="Dunnigan, Shannon" w:date="2024-02-20T16:43:00Z">
        <w:del w:id="307" w:author="Shannon" w:date="2024-02-21T12:31:00Z">
          <w:r w:rsidR="00241678" w:rsidDel="009059A1">
            <w:rPr>
              <w:snapToGrid w:val="0"/>
              <w:sz w:val="20"/>
              <w:szCs w:val="22"/>
            </w:rPr>
            <w:delText xml:space="preserve"> had the highest counts per shell</w:delText>
          </w:r>
        </w:del>
      </w:ins>
      <w:ins w:id="308" w:author="Dunnigan, Shannon" w:date="2024-02-20T16:44:00Z">
        <w:del w:id="309" w:author="Shannon" w:date="2024-02-21T12:31:00Z">
          <w:r w:rsidR="00241678" w:rsidDel="009059A1">
            <w:rPr>
              <w:snapToGrid w:val="0"/>
              <w:sz w:val="20"/>
              <w:szCs w:val="22"/>
            </w:rPr>
            <w:delText xml:space="preserve">. </w:delText>
          </w:r>
        </w:del>
      </w:ins>
    </w:p>
    <w:p w14:paraId="041BB6B4" w14:textId="41A4A4D7" w:rsidR="00234DC6" w:rsidDel="009059A1" w:rsidRDefault="00234DC6" w:rsidP="00234DC6">
      <w:pPr>
        <w:pStyle w:val="MDPI41tablecaption"/>
        <w:rPr>
          <w:del w:id="310" w:author="Shannon" w:date="2024-02-21T12:30:00Z"/>
        </w:rPr>
      </w:pPr>
      <w:del w:id="311" w:author="Shannon" w:date="2024-02-21T12:30:00Z">
        <w:r w:rsidDel="009059A1">
          <w:rPr>
            <w:b/>
          </w:rPr>
          <w:delText>Table 3</w:delText>
        </w:r>
        <w:r w:rsidRPr="00325902" w:rsidDel="009059A1">
          <w:rPr>
            <w:b/>
          </w:rPr>
          <w:delText>.</w:delText>
        </w:r>
        <w:r w:rsidRPr="00325902" w:rsidDel="009059A1">
          <w:delText xml:space="preserve"> </w:delText>
        </w:r>
        <w:r w:rsidDel="009059A1">
          <w:delText>Estimated marginal means</w:delText>
        </w:r>
      </w:del>
      <w:ins w:id="312" w:author="Prevost, Hans" w:date="2024-02-16T10:05:00Z">
        <w:del w:id="313" w:author="Shannon" w:date="2024-02-21T12:30:00Z">
          <w:r w:rsidR="00890CD4" w:rsidDel="009059A1">
            <w:delText xml:space="preserve"> (EMM)</w:delText>
          </w:r>
        </w:del>
      </w:ins>
      <w:del w:id="314" w:author="Shannon" w:date="2024-02-21T12:30:00Z">
        <w:r w:rsidDel="009059A1">
          <w:delText xml:space="preserve"> for mean spat per shell between 2015-2020 in the Guana Tolomato Matanzas estuary</w:delText>
        </w:r>
        <w:r w:rsidRPr="00325902" w:rsidDel="009059A1">
          <w:delText>.</w:delText>
        </w:r>
        <w:r w:rsidDel="009059A1">
          <w:delText xml:space="preserve"> Results are averaged over the levels of region and are given on the log (not the response) scale. SE = standard error, CI = confidence level of 0.95.</w:delText>
        </w:r>
      </w:del>
    </w:p>
    <w:tbl>
      <w:tblPr>
        <w:tblW w:w="781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54"/>
        <w:gridCol w:w="1954"/>
        <w:gridCol w:w="1954"/>
        <w:gridCol w:w="1954"/>
      </w:tblGrid>
      <w:tr w:rsidR="00234DC6" w:rsidRPr="00754C37" w:rsidDel="009059A1" w14:paraId="310B3778" w14:textId="210B122C" w:rsidTr="00C60AF5">
        <w:trPr>
          <w:trHeight w:val="60"/>
          <w:del w:id="315" w:author="Shannon" w:date="2024-02-21T12:30:00Z"/>
        </w:trPr>
        <w:tc>
          <w:tcPr>
            <w:tcW w:w="1954" w:type="dxa"/>
            <w:tcBorders>
              <w:bottom w:val="single" w:sz="4" w:space="0" w:color="auto"/>
            </w:tcBorders>
            <w:shd w:val="clear" w:color="auto" w:fill="auto"/>
            <w:vAlign w:val="center"/>
          </w:tcPr>
          <w:p w14:paraId="363CC446" w14:textId="1F88B9EA" w:rsidR="00234DC6" w:rsidRPr="007F7C8C" w:rsidDel="009059A1" w:rsidRDefault="00234DC6" w:rsidP="00C60AF5">
            <w:pPr>
              <w:pStyle w:val="MDPI42tablebody"/>
              <w:spacing w:line="240" w:lineRule="auto"/>
              <w:rPr>
                <w:del w:id="316" w:author="Shannon" w:date="2024-02-21T12:30:00Z"/>
                <w:b/>
                <w:snapToGrid/>
              </w:rPr>
            </w:pPr>
            <w:del w:id="317" w:author="Shannon" w:date="2024-02-21T12:30:00Z">
              <w:r w:rsidDel="009059A1">
                <w:rPr>
                  <w:b/>
                  <w:snapToGrid/>
                </w:rPr>
                <w:delText>Year</w:delText>
              </w:r>
            </w:del>
          </w:p>
        </w:tc>
        <w:tc>
          <w:tcPr>
            <w:tcW w:w="1954" w:type="dxa"/>
            <w:tcBorders>
              <w:bottom w:val="single" w:sz="4" w:space="0" w:color="auto"/>
            </w:tcBorders>
          </w:tcPr>
          <w:p w14:paraId="544283B3" w14:textId="0906996F" w:rsidR="00234DC6" w:rsidRPr="007F7C8C" w:rsidDel="009059A1" w:rsidRDefault="00234DC6" w:rsidP="00C60AF5">
            <w:pPr>
              <w:pStyle w:val="MDPI42tablebody"/>
              <w:spacing w:line="240" w:lineRule="auto"/>
              <w:rPr>
                <w:del w:id="318" w:author="Shannon" w:date="2024-02-21T12:30:00Z"/>
                <w:b/>
                <w:snapToGrid/>
              </w:rPr>
            </w:pPr>
            <w:del w:id="319" w:author="Shannon" w:date="2024-02-21T12:30:00Z">
              <w:r w:rsidDel="009059A1">
                <w:rPr>
                  <w:b/>
                  <w:snapToGrid/>
                </w:rPr>
                <w:delText>Estimated Marginal Mean</w:delText>
              </w:r>
            </w:del>
            <w:ins w:id="320" w:author="Prevost, Hans" w:date="2024-02-16T10:05:00Z">
              <w:del w:id="321" w:author="Shannon" w:date="2024-02-21T12:30:00Z">
                <w:r w:rsidR="00890CD4" w:rsidDel="009059A1">
                  <w:rPr>
                    <w:b/>
                    <w:snapToGrid/>
                  </w:rPr>
                  <w:delText>EMM</w:delText>
                </w:r>
              </w:del>
            </w:ins>
          </w:p>
        </w:tc>
        <w:tc>
          <w:tcPr>
            <w:tcW w:w="1954" w:type="dxa"/>
            <w:tcBorders>
              <w:bottom w:val="single" w:sz="4" w:space="0" w:color="auto"/>
            </w:tcBorders>
            <w:shd w:val="clear" w:color="auto" w:fill="auto"/>
            <w:vAlign w:val="center"/>
          </w:tcPr>
          <w:p w14:paraId="16C354CE" w14:textId="6B976C03" w:rsidR="00234DC6" w:rsidRPr="007F7C8C" w:rsidDel="009059A1" w:rsidRDefault="00234DC6" w:rsidP="00C60AF5">
            <w:pPr>
              <w:pStyle w:val="MDPI42tablebody"/>
              <w:spacing w:line="240" w:lineRule="auto"/>
              <w:rPr>
                <w:del w:id="322" w:author="Shannon" w:date="2024-02-21T12:30:00Z"/>
                <w:b/>
                <w:snapToGrid/>
              </w:rPr>
            </w:pPr>
            <w:del w:id="323" w:author="Shannon" w:date="2024-02-21T12:30:00Z">
              <w:r w:rsidDel="009059A1">
                <w:rPr>
                  <w:b/>
                  <w:snapToGrid/>
                </w:rPr>
                <w:delText>SE</w:delText>
              </w:r>
            </w:del>
          </w:p>
        </w:tc>
        <w:tc>
          <w:tcPr>
            <w:tcW w:w="1954" w:type="dxa"/>
            <w:tcBorders>
              <w:bottom w:val="single" w:sz="4" w:space="0" w:color="auto"/>
            </w:tcBorders>
            <w:shd w:val="clear" w:color="auto" w:fill="auto"/>
            <w:vAlign w:val="center"/>
          </w:tcPr>
          <w:p w14:paraId="5E991017" w14:textId="45FD49F5" w:rsidR="00234DC6" w:rsidRPr="007F7C8C" w:rsidDel="009059A1" w:rsidRDefault="00234DC6" w:rsidP="00C60AF5">
            <w:pPr>
              <w:pStyle w:val="MDPI42tablebody"/>
              <w:spacing w:line="240" w:lineRule="auto"/>
              <w:rPr>
                <w:del w:id="324" w:author="Shannon" w:date="2024-02-21T12:30:00Z"/>
                <w:b/>
                <w:snapToGrid/>
              </w:rPr>
            </w:pPr>
            <w:del w:id="325" w:author="Shannon" w:date="2024-02-21T12:30:00Z">
              <w:r w:rsidDel="009059A1">
                <w:rPr>
                  <w:b/>
                  <w:snapToGrid/>
                </w:rPr>
                <w:delText>CI</w:delText>
              </w:r>
            </w:del>
          </w:p>
        </w:tc>
      </w:tr>
      <w:tr w:rsidR="00234DC6" w:rsidRPr="00754C37" w:rsidDel="009059A1" w14:paraId="3ABCE93D" w14:textId="72B61BD9" w:rsidTr="00C60AF5">
        <w:trPr>
          <w:trHeight w:val="166"/>
          <w:del w:id="326" w:author="Shannon" w:date="2024-02-21T12:30:00Z"/>
        </w:trPr>
        <w:tc>
          <w:tcPr>
            <w:tcW w:w="1954" w:type="dxa"/>
            <w:shd w:val="clear" w:color="auto" w:fill="auto"/>
            <w:vAlign w:val="center"/>
          </w:tcPr>
          <w:p w14:paraId="165BCCC4" w14:textId="5F56E6D3" w:rsidR="00234DC6" w:rsidRPr="00F220D4" w:rsidDel="009059A1" w:rsidRDefault="00234DC6" w:rsidP="00C60AF5">
            <w:pPr>
              <w:pStyle w:val="MDPI42tablebody"/>
              <w:spacing w:line="240" w:lineRule="auto"/>
              <w:rPr>
                <w:del w:id="327" w:author="Shannon" w:date="2024-02-21T12:30:00Z"/>
              </w:rPr>
            </w:pPr>
            <w:del w:id="328" w:author="Shannon" w:date="2024-02-21T12:30:00Z">
              <w:r w:rsidDel="009059A1">
                <w:delText>2015</w:delText>
              </w:r>
            </w:del>
          </w:p>
        </w:tc>
        <w:tc>
          <w:tcPr>
            <w:tcW w:w="1954" w:type="dxa"/>
          </w:tcPr>
          <w:p w14:paraId="5ACB2A55" w14:textId="3261D2F6" w:rsidR="00234DC6" w:rsidRPr="00F220D4" w:rsidDel="009059A1" w:rsidRDefault="00234DC6" w:rsidP="00C60AF5">
            <w:pPr>
              <w:pStyle w:val="MDPI42tablebody"/>
              <w:spacing w:line="240" w:lineRule="auto"/>
              <w:rPr>
                <w:del w:id="329" w:author="Shannon" w:date="2024-02-21T12:30:00Z"/>
              </w:rPr>
            </w:pPr>
            <w:del w:id="330" w:author="Shannon" w:date="2024-02-21T12:30:00Z">
              <w:r w:rsidDel="009059A1">
                <w:delText>1.57</w:delText>
              </w:r>
            </w:del>
          </w:p>
        </w:tc>
        <w:tc>
          <w:tcPr>
            <w:tcW w:w="1954" w:type="dxa"/>
            <w:shd w:val="clear" w:color="auto" w:fill="auto"/>
            <w:vAlign w:val="center"/>
          </w:tcPr>
          <w:p w14:paraId="3F23E262" w14:textId="51E6E2C5" w:rsidR="00234DC6" w:rsidRPr="00F220D4" w:rsidDel="009059A1" w:rsidRDefault="00234DC6" w:rsidP="00C60AF5">
            <w:pPr>
              <w:pStyle w:val="MDPI42tablebody"/>
              <w:spacing w:line="240" w:lineRule="auto"/>
              <w:rPr>
                <w:del w:id="331" w:author="Shannon" w:date="2024-02-21T12:30:00Z"/>
              </w:rPr>
            </w:pPr>
            <w:del w:id="332" w:author="Shannon" w:date="2024-02-21T12:30:00Z">
              <w:r w:rsidDel="009059A1">
                <w:delText>0.16</w:delText>
              </w:r>
            </w:del>
          </w:p>
        </w:tc>
        <w:tc>
          <w:tcPr>
            <w:tcW w:w="1954" w:type="dxa"/>
            <w:shd w:val="clear" w:color="auto" w:fill="auto"/>
            <w:vAlign w:val="center"/>
          </w:tcPr>
          <w:p w14:paraId="5EB0ABD5" w14:textId="26C1C52D" w:rsidR="00234DC6" w:rsidRPr="00F220D4" w:rsidDel="009059A1" w:rsidRDefault="00234DC6" w:rsidP="00C60AF5">
            <w:pPr>
              <w:pStyle w:val="MDPI42tablebody"/>
              <w:spacing w:line="240" w:lineRule="auto"/>
              <w:rPr>
                <w:del w:id="333" w:author="Shannon" w:date="2024-02-21T12:30:00Z"/>
              </w:rPr>
            </w:pPr>
            <w:del w:id="334" w:author="Shannon" w:date="2024-02-21T12:30:00Z">
              <w:r w:rsidDel="009059A1">
                <w:delText>1.25 – 1.88</w:delText>
              </w:r>
            </w:del>
          </w:p>
        </w:tc>
      </w:tr>
      <w:tr w:rsidR="00234DC6" w:rsidRPr="00754C37" w:rsidDel="009059A1" w14:paraId="3EA7DF95" w14:textId="43C6843B" w:rsidTr="00C60AF5">
        <w:trPr>
          <w:trHeight w:val="80"/>
          <w:del w:id="335" w:author="Shannon" w:date="2024-02-21T12:30:00Z"/>
        </w:trPr>
        <w:tc>
          <w:tcPr>
            <w:tcW w:w="1954" w:type="dxa"/>
            <w:shd w:val="clear" w:color="auto" w:fill="auto"/>
            <w:vAlign w:val="center"/>
          </w:tcPr>
          <w:p w14:paraId="7C4CA159" w14:textId="611DB306" w:rsidR="00234DC6" w:rsidRPr="00F220D4" w:rsidDel="009059A1" w:rsidRDefault="00234DC6" w:rsidP="00C60AF5">
            <w:pPr>
              <w:pStyle w:val="MDPI42tablebody"/>
              <w:spacing w:line="240" w:lineRule="auto"/>
              <w:rPr>
                <w:del w:id="336" w:author="Shannon" w:date="2024-02-21T12:30:00Z"/>
              </w:rPr>
            </w:pPr>
            <w:del w:id="337" w:author="Shannon" w:date="2024-02-21T12:30:00Z">
              <w:r w:rsidDel="009059A1">
                <w:delText>2016</w:delText>
              </w:r>
            </w:del>
          </w:p>
        </w:tc>
        <w:tc>
          <w:tcPr>
            <w:tcW w:w="1954" w:type="dxa"/>
          </w:tcPr>
          <w:p w14:paraId="22D6CB85" w14:textId="33C87F35" w:rsidR="00234DC6" w:rsidRPr="00F220D4" w:rsidDel="009059A1" w:rsidRDefault="00234DC6" w:rsidP="00C60AF5">
            <w:pPr>
              <w:pStyle w:val="MDPI42tablebody"/>
              <w:spacing w:line="240" w:lineRule="auto"/>
              <w:rPr>
                <w:del w:id="338" w:author="Shannon" w:date="2024-02-21T12:30:00Z"/>
              </w:rPr>
            </w:pPr>
            <w:del w:id="339" w:author="Shannon" w:date="2024-02-21T12:30:00Z">
              <w:r w:rsidDel="009059A1">
                <w:delText>1.73</w:delText>
              </w:r>
            </w:del>
          </w:p>
        </w:tc>
        <w:tc>
          <w:tcPr>
            <w:tcW w:w="1954" w:type="dxa"/>
            <w:shd w:val="clear" w:color="auto" w:fill="auto"/>
            <w:vAlign w:val="center"/>
          </w:tcPr>
          <w:p w14:paraId="254A6E48" w14:textId="72967270" w:rsidR="00234DC6" w:rsidRPr="00F220D4" w:rsidDel="009059A1" w:rsidRDefault="00234DC6" w:rsidP="00C60AF5">
            <w:pPr>
              <w:pStyle w:val="MDPI42tablebody"/>
              <w:spacing w:line="240" w:lineRule="auto"/>
              <w:rPr>
                <w:del w:id="340" w:author="Shannon" w:date="2024-02-21T12:30:00Z"/>
              </w:rPr>
            </w:pPr>
            <w:del w:id="341" w:author="Shannon" w:date="2024-02-21T12:30:00Z">
              <w:r w:rsidDel="009059A1">
                <w:delText>0.14</w:delText>
              </w:r>
            </w:del>
          </w:p>
        </w:tc>
        <w:tc>
          <w:tcPr>
            <w:tcW w:w="1954" w:type="dxa"/>
            <w:shd w:val="clear" w:color="auto" w:fill="auto"/>
            <w:vAlign w:val="center"/>
          </w:tcPr>
          <w:p w14:paraId="33758624" w14:textId="767363BF" w:rsidR="00234DC6" w:rsidRPr="00F220D4" w:rsidDel="009059A1" w:rsidRDefault="00234DC6" w:rsidP="00C60AF5">
            <w:pPr>
              <w:pStyle w:val="MDPI42tablebody"/>
              <w:spacing w:line="240" w:lineRule="auto"/>
              <w:rPr>
                <w:del w:id="342" w:author="Shannon" w:date="2024-02-21T12:30:00Z"/>
              </w:rPr>
            </w:pPr>
            <w:del w:id="343" w:author="Shannon" w:date="2024-02-21T12:30:00Z">
              <w:r w:rsidDel="009059A1">
                <w:delText>1.44 – 2.01</w:delText>
              </w:r>
            </w:del>
          </w:p>
        </w:tc>
      </w:tr>
      <w:tr w:rsidR="00234DC6" w:rsidRPr="00754C37" w:rsidDel="009059A1" w14:paraId="0C6E5938" w14:textId="6001E26E" w:rsidTr="00C60AF5">
        <w:trPr>
          <w:trHeight w:val="80"/>
          <w:del w:id="344" w:author="Shannon" w:date="2024-02-21T12:30:00Z"/>
        </w:trPr>
        <w:tc>
          <w:tcPr>
            <w:tcW w:w="1954" w:type="dxa"/>
            <w:shd w:val="clear" w:color="auto" w:fill="auto"/>
            <w:vAlign w:val="center"/>
          </w:tcPr>
          <w:p w14:paraId="49391C10" w14:textId="6E39ACF5" w:rsidR="00234DC6" w:rsidRPr="00F220D4" w:rsidDel="009059A1" w:rsidRDefault="00234DC6" w:rsidP="00C60AF5">
            <w:pPr>
              <w:pStyle w:val="MDPI42tablebody"/>
              <w:spacing w:line="240" w:lineRule="auto"/>
              <w:rPr>
                <w:del w:id="345" w:author="Shannon" w:date="2024-02-21T12:30:00Z"/>
              </w:rPr>
            </w:pPr>
            <w:del w:id="346" w:author="Shannon" w:date="2024-02-21T12:30:00Z">
              <w:r w:rsidDel="009059A1">
                <w:delText>2017</w:delText>
              </w:r>
            </w:del>
          </w:p>
        </w:tc>
        <w:tc>
          <w:tcPr>
            <w:tcW w:w="1954" w:type="dxa"/>
          </w:tcPr>
          <w:p w14:paraId="2EF66FD9" w14:textId="5116840D" w:rsidR="00234DC6" w:rsidRPr="00F220D4" w:rsidDel="009059A1" w:rsidRDefault="00234DC6" w:rsidP="00C60AF5">
            <w:pPr>
              <w:pStyle w:val="MDPI42tablebody"/>
              <w:spacing w:line="240" w:lineRule="auto"/>
              <w:rPr>
                <w:del w:id="347" w:author="Shannon" w:date="2024-02-21T12:30:00Z"/>
              </w:rPr>
            </w:pPr>
            <w:del w:id="348" w:author="Shannon" w:date="2024-02-21T12:30:00Z">
              <w:r w:rsidDel="009059A1">
                <w:delText>2.41</w:delText>
              </w:r>
            </w:del>
          </w:p>
        </w:tc>
        <w:tc>
          <w:tcPr>
            <w:tcW w:w="1954" w:type="dxa"/>
            <w:shd w:val="clear" w:color="auto" w:fill="auto"/>
            <w:vAlign w:val="center"/>
          </w:tcPr>
          <w:p w14:paraId="3F2DB019" w14:textId="693C76DA" w:rsidR="00234DC6" w:rsidRPr="00F220D4" w:rsidDel="009059A1" w:rsidRDefault="00234DC6" w:rsidP="00C60AF5">
            <w:pPr>
              <w:pStyle w:val="MDPI42tablebody"/>
              <w:spacing w:line="240" w:lineRule="auto"/>
              <w:rPr>
                <w:del w:id="349" w:author="Shannon" w:date="2024-02-21T12:30:00Z"/>
              </w:rPr>
            </w:pPr>
            <w:del w:id="350" w:author="Shannon" w:date="2024-02-21T12:30:00Z">
              <w:r w:rsidDel="009059A1">
                <w:delText>0.13</w:delText>
              </w:r>
            </w:del>
          </w:p>
        </w:tc>
        <w:tc>
          <w:tcPr>
            <w:tcW w:w="1954" w:type="dxa"/>
            <w:shd w:val="clear" w:color="auto" w:fill="auto"/>
            <w:vAlign w:val="center"/>
          </w:tcPr>
          <w:p w14:paraId="56C987DF" w14:textId="0C562624" w:rsidR="00234DC6" w:rsidRPr="00F220D4" w:rsidDel="009059A1" w:rsidRDefault="00234DC6" w:rsidP="00C60AF5">
            <w:pPr>
              <w:pStyle w:val="MDPI42tablebody"/>
              <w:spacing w:line="240" w:lineRule="auto"/>
              <w:rPr>
                <w:del w:id="351" w:author="Shannon" w:date="2024-02-21T12:30:00Z"/>
              </w:rPr>
            </w:pPr>
            <w:del w:id="352" w:author="Shannon" w:date="2024-02-21T12:30:00Z">
              <w:r w:rsidDel="009059A1">
                <w:delText>2.15 – 2.66</w:delText>
              </w:r>
            </w:del>
          </w:p>
        </w:tc>
      </w:tr>
      <w:tr w:rsidR="00234DC6" w:rsidRPr="00754C37" w:rsidDel="009059A1" w14:paraId="5E628C4C" w14:textId="6C5149DD" w:rsidTr="00C60AF5">
        <w:trPr>
          <w:trHeight w:val="80"/>
          <w:del w:id="353" w:author="Shannon" w:date="2024-02-21T12:30:00Z"/>
        </w:trPr>
        <w:tc>
          <w:tcPr>
            <w:tcW w:w="1954" w:type="dxa"/>
            <w:shd w:val="clear" w:color="auto" w:fill="auto"/>
            <w:vAlign w:val="center"/>
          </w:tcPr>
          <w:p w14:paraId="00617FB5" w14:textId="375AA861" w:rsidR="00234DC6" w:rsidRPr="00F220D4" w:rsidDel="009059A1" w:rsidRDefault="00234DC6" w:rsidP="00C60AF5">
            <w:pPr>
              <w:pStyle w:val="MDPI42tablebody"/>
              <w:spacing w:line="240" w:lineRule="auto"/>
              <w:rPr>
                <w:del w:id="354" w:author="Shannon" w:date="2024-02-21T12:30:00Z"/>
              </w:rPr>
            </w:pPr>
            <w:del w:id="355" w:author="Shannon" w:date="2024-02-21T12:30:00Z">
              <w:r w:rsidDel="009059A1">
                <w:delText>2018</w:delText>
              </w:r>
            </w:del>
          </w:p>
        </w:tc>
        <w:tc>
          <w:tcPr>
            <w:tcW w:w="1954" w:type="dxa"/>
          </w:tcPr>
          <w:p w14:paraId="376CE55F" w14:textId="41D66555" w:rsidR="00234DC6" w:rsidRPr="00F220D4" w:rsidDel="009059A1" w:rsidRDefault="00234DC6" w:rsidP="00C60AF5">
            <w:pPr>
              <w:pStyle w:val="MDPI42tablebody"/>
              <w:spacing w:line="240" w:lineRule="auto"/>
              <w:rPr>
                <w:del w:id="356" w:author="Shannon" w:date="2024-02-21T12:30:00Z"/>
              </w:rPr>
            </w:pPr>
            <w:del w:id="357" w:author="Shannon" w:date="2024-02-21T12:30:00Z">
              <w:r w:rsidDel="009059A1">
                <w:delText>2.79</w:delText>
              </w:r>
            </w:del>
          </w:p>
        </w:tc>
        <w:tc>
          <w:tcPr>
            <w:tcW w:w="1954" w:type="dxa"/>
            <w:shd w:val="clear" w:color="auto" w:fill="auto"/>
            <w:vAlign w:val="center"/>
          </w:tcPr>
          <w:p w14:paraId="67A84434" w14:textId="15A6A39F" w:rsidR="00234DC6" w:rsidRPr="00F220D4" w:rsidDel="009059A1" w:rsidRDefault="00234DC6" w:rsidP="00C60AF5">
            <w:pPr>
              <w:pStyle w:val="MDPI42tablebody"/>
              <w:spacing w:line="240" w:lineRule="auto"/>
              <w:rPr>
                <w:del w:id="358" w:author="Shannon" w:date="2024-02-21T12:30:00Z"/>
              </w:rPr>
            </w:pPr>
            <w:del w:id="359" w:author="Shannon" w:date="2024-02-21T12:30:00Z">
              <w:r w:rsidDel="009059A1">
                <w:delText>0.13</w:delText>
              </w:r>
            </w:del>
          </w:p>
        </w:tc>
        <w:tc>
          <w:tcPr>
            <w:tcW w:w="1954" w:type="dxa"/>
            <w:shd w:val="clear" w:color="auto" w:fill="auto"/>
            <w:vAlign w:val="center"/>
          </w:tcPr>
          <w:p w14:paraId="3D4D6D30" w14:textId="072D34DA" w:rsidR="00234DC6" w:rsidRPr="00F220D4" w:rsidDel="009059A1" w:rsidRDefault="00234DC6" w:rsidP="00C60AF5">
            <w:pPr>
              <w:pStyle w:val="MDPI42tablebody"/>
              <w:spacing w:line="240" w:lineRule="auto"/>
              <w:rPr>
                <w:del w:id="360" w:author="Shannon" w:date="2024-02-21T12:30:00Z"/>
              </w:rPr>
            </w:pPr>
            <w:del w:id="361" w:author="Shannon" w:date="2024-02-21T12:30:00Z">
              <w:r w:rsidDel="009059A1">
                <w:delText>2.55 – 3.04</w:delText>
              </w:r>
            </w:del>
          </w:p>
        </w:tc>
      </w:tr>
      <w:tr w:rsidR="00234DC6" w:rsidRPr="00754C37" w:rsidDel="009059A1" w14:paraId="5EC08CAC" w14:textId="72987409" w:rsidTr="00C60AF5">
        <w:trPr>
          <w:trHeight w:val="80"/>
          <w:del w:id="362" w:author="Shannon" w:date="2024-02-21T12:30:00Z"/>
        </w:trPr>
        <w:tc>
          <w:tcPr>
            <w:tcW w:w="1954" w:type="dxa"/>
            <w:shd w:val="clear" w:color="auto" w:fill="auto"/>
            <w:vAlign w:val="center"/>
          </w:tcPr>
          <w:p w14:paraId="05AD32DA" w14:textId="54969793" w:rsidR="00234DC6" w:rsidRPr="00F220D4" w:rsidDel="009059A1" w:rsidRDefault="00234DC6" w:rsidP="00C60AF5">
            <w:pPr>
              <w:pStyle w:val="MDPI42tablebody"/>
              <w:spacing w:line="240" w:lineRule="auto"/>
              <w:rPr>
                <w:del w:id="363" w:author="Shannon" w:date="2024-02-21T12:30:00Z"/>
              </w:rPr>
            </w:pPr>
            <w:del w:id="364" w:author="Shannon" w:date="2024-02-21T12:30:00Z">
              <w:r w:rsidDel="009059A1">
                <w:delText>2019</w:delText>
              </w:r>
            </w:del>
          </w:p>
        </w:tc>
        <w:tc>
          <w:tcPr>
            <w:tcW w:w="1954" w:type="dxa"/>
          </w:tcPr>
          <w:p w14:paraId="6084969B" w14:textId="64DC8853" w:rsidR="00234DC6" w:rsidRPr="00F220D4" w:rsidDel="009059A1" w:rsidRDefault="00234DC6" w:rsidP="00C60AF5">
            <w:pPr>
              <w:pStyle w:val="MDPI42tablebody"/>
              <w:spacing w:line="240" w:lineRule="auto"/>
              <w:rPr>
                <w:del w:id="365" w:author="Shannon" w:date="2024-02-21T12:30:00Z"/>
              </w:rPr>
            </w:pPr>
            <w:del w:id="366" w:author="Shannon" w:date="2024-02-21T12:30:00Z">
              <w:r w:rsidDel="009059A1">
                <w:delText>3.22</w:delText>
              </w:r>
            </w:del>
          </w:p>
        </w:tc>
        <w:tc>
          <w:tcPr>
            <w:tcW w:w="1954" w:type="dxa"/>
            <w:shd w:val="clear" w:color="auto" w:fill="auto"/>
            <w:vAlign w:val="center"/>
          </w:tcPr>
          <w:p w14:paraId="5992A81A" w14:textId="2E54089C" w:rsidR="00234DC6" w:rsidRPr="00F220D4" w:rsidDel="009059A1" w:rsidRDefault="00234DC6" w:rsidP="00C60AF5">
            <w:pPr>
              <w:pStyle w:val="MDPI42tablebody"/>
              <w:spacing w:line="240" w:lineRule="auto"/>
              <w:rPr>
                <w:del w:id="367" w:author="Shannon" w:date="2024-02-21T12:30:00Z"/>
              </w:rPr>
            </w:pPr>
            <w:del w:id="368" w:author="Shannon" w:date="2024-02-21T12:30:00Z">
              <w:r w:rsidDel="009059A1">
                <w:delText>0.12</w:delText>
              </w:r>
            </w:del>
          </w:p>
        </w:tc>
        <w:tc>
          <w:tcPr>
            <w:tcW w:w="1954" w:type="dxa"/>
            <w:shd w:val="clear" w:color="auto" w:fill="auto"/>
            <w:vAlign w:val="center"/>
          </w:tcPr>
          <w:p w14:paraId="6A47C795" w14:textId="38355F5E" w:rsidR="00234DC6" w:rsidRPr="00F220D4" w:rsidDel="009059A1" w:rsidRDefault="00234DC6" w:rsidP="00C60AF5">
            <w:pPr>
              <w:pStyle w:val="MDPI42tablebody"/>
              <w:spacing w:line="240" w:lineRule="auto"/>
              <w:rPr>
                <w:del w:id="369" w:author="Shannon" w:date="2024-02-21T12:30:00Z"/>
              </w:rPr>
            </w:pPr>
            <w:del w:id="370" w:author="Shannon" w:date="2024-02-21T12:30:00Z">
              <w:r w:rsidDel="009059A1">
                <w:delText>2.98 – 3.46</w:delText>
              </w:r>
            </w:del>
          </w:p>
        </w:tc>
      </w:tr>
      <w:tr w:rsidR="00234DC6" w:rsidRPr="00754C37" w:rsidDel="009059A1" w14:paraId="70426092" w14:textId="275E93F8" w:rsidTr="00C60AF5">
        <w:trPr>
          <w:trHeight w:val="80"/>
          <w:del w:id="371" w:author="Shannon" w:date="2024-02-21T12:30:00Z"/>
        </w:trPr>
        <w:tc>
          <w:tcPr>
            <w:tcW w:w="1954" w:type="dxa"/>
            <w:shd w:val="clear" w:color="auto" w:fill="auto"/>
            <w:vAlign w:val="center"/>
          </w:tcPr>
          <w:p w14:paraId="3352B650" w14:textId="200868FD" w:rsidR="00234DC6" w:rsidRPr="00F220D4" w:rsidDel="009059A1" w:rsidRDefault="00234DC6" w:rsidP="00C60AF5">
            <w:pPr>
              <w:pStyle w:val="MDPI42tablebody"/>
              <w:spacing w:line="240" w:lineRule="auto"/>
              <w:rPr>
                <w:del w:id="372" w:author="Shannon" w:date="2024-02-21T12:30:00Z"/>
              </w:rPr>
            </w:pPr>
            <w:del w:id="373" w:author="Shannon" w:date="2024-02-21T12:30:00Z">
              <w:r w:rsidDel="009059A1">
                <w:delText>2020</w:delText>
              </w:r>
            </w:del>
          </w:p>
        </w:tc>
        <w:tc>
          <w:tcPr>
            <w:tcW w:w="1954" w:type="dxa"/>
          </w:tcPr>
          <w:p w14:paraId="0728F68E" w14:textId="77F9C169" w:rsidR="00234DC6" w:rsidRPr="00F220D4" w:rsidDel="009059A1" w:rsidRDefault="00234DC6" w:rsidP="00C60AF5">
            <w:pPr>
              <w:pStyle w:val="MDPI42tablebody"/>
              <w:spacing w:line="240" w:lineRule="auto"/>
              <w:rPr>
                <w:del w:id="374" w:author="Shannon" w:date="2024-02-21T12:30:00Z"/>
              </w:rPr>
            </w:pPr>
            <w:del w:id="375" w:author="Shannon" w:date="2024-02-21T12:30:00Z">
              <w:r w:rsidDel="009059A1">
                <w:delText>3.56</w:delText>
              </w:r>
            </w:del>
          </w:p>
        </w:tc>
        <w:tc>
          <w:tcPr>
            <w:tcW w:w="1954" w:type="dxa"/>
            <w:shd w:val="clear" w:color="auto" w:fill="auto"/>
            <w:vAlign w:val="center"/>
          </w:tcPr>
          <w:p w14:paraId="498750BF" w14:textId="4EBA350F" w:rsidR="00234DC6" w:rsidRPr="00F220D4" w:rsidDel="009059A1" w:rsidRDefault="00234DC6" w:rsidP="00C60AF5">
            <w:pPr>
              <w:pStyle w:val="MDPI42tablebody"/>
              <w:spacing w:line="240" w:lineRule="auto"/>
              <w:rPr>
                <w:del w:id="376" w:author="Shannon" w:date="2024-02-21T12:30:00Z"/>
              </w:rPr>
            </w:pPr>
            <w:del w:id="377" w:author="Shannon" w:date="2024-02-21T12:30:00Z">
              <w:r w:rsidDel="009059A1">
                <w:delText>0.12</w:delText>
              </w:r>
            </w:del>
          </w:p>
        </w:tc>
        <w:tc>
          <w:tcPr>
            <w:tcW w:w="1954" w:type="dxa"/>
            <w:shd w:val="clear" w:color="auto" w:fill="auto"/>
            <w:vAlign w:val="center"/>
          </w:tcPr>
          <w:p w14:paraId="67317AD6" w14:textId="2A660871" w:rsidR="00234DC6" w:rsidRPr="00F220D4" w:rsidDel="009059A1" w:rsidRDefault="00234DC6" w:rsidP="00C60AF5">
            <w:pPr>
              <w:pStyle w:val="MDPI42tablebody"/>
              <w:spacing w:line="240" w:lineRule="auto"/>
              <w:rPr>
                <w:del w:id="378" w:author="Shannon" w:date="2024-02-21T12:30:00Z"/>
              </w:rPr>
            </w:pPr>
            <w:del w:id="379" w:author="Shannon" w:date="2024-02-21T12:30:00Z">
              <w:r w:rsidDel="009059A1">
                <w:delText>3.31 – 3.80</w:delText>
              </w:r>
            </w:del>
          </w:p>
        </w:tc>
      </w:tr>
    </w:tbl>
    <w:p w14:paraId="2621D321" w14:textId="3F83634E" w:rsidR="00234DC6" w:rsidRPr="00144DEB" w:rsidDel="009059A1" w:rsidRDefault="00234DC6" w:rsidP="00144DEB">
      <w:pPr>
        <w:pStyle w:val="MDPI51figurecaption"/>
        <w:rPr>
          <w:del w:id="380" w:author="Shannon" w:date="2024-02-21T12:30:00Z"/>
        </w:rPr>
      </w:pP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5341ED3A" w:rsidR="00FA6A98" w:rsidRDefault="00AB6CFE" w:rsidP="00FA6A98">
      <w:pPr>
        <w:pStyle w:val="MDPI31text"/>
      </w:pPr>
      <w:r>
        <w:t>Overall, spat settlement appears to occur in all regions in the GTM estuary between April and November each year (</w:t>
      </w:r>
      <w:r w:rsidRPr="00890CD4">
        <w:rPr>
          <w:highlight w:val="yellow"/>
        </w:rPr>
        <w:t>Figure</w:t>
      </w:r>
      <w:r w:rsidR="00A463D6" w:rsidRPr="00890CD4">
        <w:rPr>
          <w:highlight w:val="yellow"/>
        </w:rPr>
        <w:t xml:space="preserve"> </w:t>
      </w:r>
      <w:del w:id="381" w:author="Shannon" w:date="2024-02-21T12:15:00Z">
        <w:r w:rsidR="00A463D6" w:rsidRPr="00890CD4" w:rsidDel="005D76F4">
          <w:rPr>
            <w:highlight w:val="yellow"/>
          </w:rPr>
          <w:delText>4</w:delText>
        </w:r>
      </w:del>
      <w:ins w:id="382" w:author="Shannon" w:date="2024-02-21T12:15:00Z">
        <w:r w:rsidR="005D76F4">
          <w:t>5</w:t>
        </w:r>
      </w:ins>
      <w:r>
        <w:t>). Typically, a minor peak in settlement occurs in the mid-late spring and a much larger and regular peak occurs after the summer in September. All regions have more spat settlement between April – November than outside of this period (</w:t>
      </w:r>
      <w:r w:rsidRPr="00890CD4">
        <w:rPr>
          <w:highlight w:val="yellow"/>
        </w:rPr>
        <w:t xml:space="preserve">Table </w:t>
      </w:r>
      <w:del w:id="383" w:author="Shannon" w:date="2024-02-21T12:32:00Z">
        <w:r w:rsidR="00A463D6" w:rsidRPr="00890CD4" w:rsidDel="009059A1">
          <w:rPr>
            <w:highlight w:val="yellow"/>
          </w:rPr>
          <w:delText>4</w:delText>
        </w:r>
      </w:del>
      <w:ins w:id="384" w:author="Shannon" w:date="2024-02-21T12:32:00Z">
        <w:r w:rsidR="009059A1">
          <w:t>3</w:t>
        </w:r>
      </w:ins>
      <w:r>
        <w:t xml:space="preserve">). </w:t>
      </w:r>
      <w:r w:rsidR="0082136A">
        <w:t>For most regions, there is over 180% difference between spat settlement inside and outside of the settlement period. FM has the smallest difference between 313 (se = 110) average spat per year inside the settlement period and 26 (se = 14) outside the settlement period, but this difference is still well over 100%.</w:t>
      </w:r>
    </w:p>
    <w:p w14:paraId="540F8DC1" w14:textId="6B988A4D" w:rsidR="00FA6A98" w:rsidRDefault="00EC15FD" w:rsidP="00FA6A98">
      <w:pPr>
        <w:pStyle w:val="MDPI52figure"/>
        <w:jc w:val="right"/>
        <w:rPr>
          <w:b/>
        </w:rPr>
      </w:pPr>
      <w:ins w:id="385" w:author="Shannon" w:date="2024-02-21T10:47:00Z">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8"/>
                      <a:stretch>
                        <a:fillRect/>
                      </a:stretch>
                    </pic:blipFill>
                    <pic:spPr>
                      <a:xfrm>
                        <a:off x="0" y="0"/>
                        <a:ext cx="5029210" cy="2743206"/>
                      </a:xfrm>
                      <a:prstGeom prst="rect">
                        <a:avLst/>
                      </a:prstGeom>
                    </pic:spPr>
                  </pic:pic>
                </a:graphicData>
              </a:graphic>
            </wp:inline>
          </w:drawing>
        </w:r>
      </w:ins>
      <w:ins w:id="386" w:author="Dunnigan, Shannon" w:date="2024-02-21T10:36:00Z">
        <w:del w:id="387" w:author="Shannon" w:date="2024-02-21T10:47:00Z">
          <w:r w:rsidR="004F62D5" w:rsidDel="00EC15FD">
            <w:rPr>
              <w:b/>
              <w:noProof/>
              <w:snapToGrid/>
            </w:rPr>
            <w:drawing>
              <wp:inline distT="0" distB="0" distL="0" distR="0" wp14:anchorId="2995863F" wp14:editId="47987FD4">
                <wp:extent cx="5486411" cy="2743206"/>
                <wp:effectExtent l="0" t="0" r="0" b="0"/>
                <wp:docPr id="756696795"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96795" name="Picture 3" descr="Chart, line chart&#10;&#10;Description automatically generated"/>
                        <pic:cNvPicPr/>
                      </pic:nvPicPr>
                      <pic:blipFill>
                        <a:blip r:embed="rId29"/>
                        <a:stretch>
                          <a:fillRect/>
                        </a:stretch>
                      </pic:blipFill>
                      <pic:spPr>
                        <a:xfrm>
                          <a:off x="0" y="0"/>
                          <a:ext cx="5486411" cy="2743206"/>
                        </a:xfrm>
                        <a:prstGeom prst="rect">
                          <a:avLst/>
                        </a:prstGeom>
                      </pic:spPr>
                    </pic:pic>
                  </a:graphicData>
                </a:graphic>
              </wp:inline>
            </w:drawing>
          </w:r>
        </w:del>
      </w:ins>
      <w:del w:id="388" w:author="Dunnigan, Shannon" w:date="2024-02-21T10:36:00Z">
        <w:r w:rsidR="00FA6A98" w:rsidDel="004F62D5">
          <w:rPr>
            <w:b/>
            <w:noProof/>
          </w:rPr>
          <w:drawing>
            <wp:inline distT="0" distB="0" distL="0" distR="0" wp14:anchorId="31D2AA43" wp14:editId="0966A30E">
              <wp:extent cx="5505450" cy="2686050"/>
              <wp:effectExtent l="0" t="0" r="0" b="0"/>
              <wp:docPr id="38374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2686050"/>
                      </a:xfrm>
                      <a:prstGeom prst="rect">
                        <a:avLst/>
                      </a:prstGeom>
                      <a:noFill/>
                    </pic:spPr>
                  </pic:pic>
                </a:graphicData>
              </a:graphic>
            </wp:inline>
          </w:drawing>
        </w:r>
      </w:del>
    </w:p>
    <w:p w14:paraId="7E0F8BA7" w14:textId="0581A80C" w:rsidR="00FA6A98" w:rsidRDefault="00FA6A98" w:rsidP="00FA6A98">
      <w:pPr>
        <w:pStyle w:val="MDPI51figurecaption"/>
      </w:pPr>
      <w:r w:rsidRPr="00FA04F1">
        <w:rPr>
          <w:b/>
        </w:rPr>
        <w:t xml:space="preserve">Figure </w:t>
      </w:r>
      <w:del w:id="389" w:author="Shannon" w:date="2024-02-21T11:53:00Z">
        <w:r w:rsidR="00A463D6" w:rsidDel="00FE785B">
          <w:rPr>
            <w:b/>
          </w:rPr>
          <w:delText>4</w:delText>
        </w:r>
      </w:del>
      <w:ins w:id="390" w:author="Shannon" w:date="2024-02-21T11:53:00Z">
        <w:r w:rsidR="00FE785B">
          <w:rPr>
            <w:b/>
          </w:rPr>
          <w:t>5</w:t>
        </w:r>
      </w:ins>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31AAC974" w:rsidR="00E550AD" w:rsidRDefault="00E550AD" w:rsidP="00E550AD">
      <w:pPr>
        <w:pStyle w:val="MDPI41tablecaption"/>
      </w:pPr>
      <w:r>
        <w:rPr>
          <w:b/>
        </w:rPr>
        <w:t xml:space="preserve">Table </w:t>
      </w:r>
      <w:del w:id="391" w:author="Shannon" w:date="2024-02-21T12:32:00Z">
        <w:r w:rsidR="00A463D6" w:rsidDel="009059A1">
          <w:rPr>
            <w:b/>
          </w:rPr>
          <w:delText>4</w:delText>
        </w:r>
      </w:del>
      <w:ins w:id="392" w:author="Shannon" w:date="2024-02-21T12:32:00Z">
        <w:r w:rsidR="009059A1">
          <w:rPr>
            <w:b/>
          </w:rPr>
          <w:t>3</w:t>
        </w:r>
      </w:ins>
      <w:r>
        <w:rPr>
          <w:b/>
        </w:rPr>
        <w:t>.</w:t>
      </w:r>
      <w:r>
        <w:t xml:space="preserve"> Summary information for spat settlement per shell in regions in the Guana Tolomato Matanzas estuary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Change w:id="393" w:author="Shannon" w:date="2024-02-21T12:03:00Z">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PrChange>
      </w:tblPr>
      <w:tblGrid>
        <w:gridCol w:w="1892"/>
        <w:gridCol w:w="1489"/>
        <w:gridCol w:w="1490"/>
        <w:gridCol w:w="1489"/>
        <w:gridCol w:w="1490"/>
        <w:tblGridChange w:id="394">
          <w:tblGrid>
            <w:gridCol w:w="2061"/>
            <w:gridCol w:w="1447"/>
            <w:gridCol w:w="1447"/>
            <w:gridCol w:w="1447"/>
            <w:gridCol w:w="1448"/>
          </w:tblGrid>
        </w:tblGridChange>
      </w:tblGrid>
      <w:tr w:rsidR="00E550AD" w14:paraId="0915C927" w14:textId="77777777" w:rsidTr="00F43C81">
        <w:trPr>
          <w:trHeight w:val="304"/>
          <w:trPrChange w:id="395" w:author="Shannon" w:date="2024-02-21T12:03:00Z">
            <w:trPr>
              <w:trHeight w:val="304"/>
            </w:trPr>
          </w:trPrChange>
        </w:trPr>
        <w:tc>
          <w:tcPr>
            <w:tcW w:w="1892" w:type="dxa"/>
            <w:tcBorders>
              <w:top w:val="single" w:sz="4" w:space="0" w:color="auto"/>
              <w:left w:val="nil"/>
              <w:bottom w:val="nil"/>
              <w:right w:val="nil"/>
            </w:tcBorders>
            <w:vAlign w:val="center"/>
            <w:tcPrChange w:id="396" w:author="Shannon" w:date="2024-02-21T12:03:00Z">
              <w:tcPr>
                <w:tcW w:w="2061" w:type="dxa"/>
                <w:tcBorders>
                  <w:top w:val="single" w:sz="4" w:space="0" w:color="auto"/>
                  <w:left w:val="nil"/>
                  <w:bottom w:val="nil"/>
                  <w:right w:val="nil"/>
                </w:tcBorders>
                <w:vAlign w:val="center"/>
              </w:tcPr>
            </w:tcPrChange>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Change w:id="397" w:author="Shannon" w:date="2024-02-21T12:03:00Z">
              <w:tcPr>
                <w:tcW w:w="2894" w:type="dxa"/>
                <w:gridSpan w:val="2"/>
                <w:tcBorders>
                  <w:top w:val="single" w:sz="4" w:space="0" w:color="auto"/>
                  <w:left w:val="nil"/>
                  <w:bottom w:val="nil"/>
                  <w:right w:val="nil"/>
                </w:tcBorders>
                <w:vAlign w:val="center"/>
              </w:tcPr>
            </w:tcPrChange>
          </w:tcPr>
          <w:p w14:paraId="2355C262" w14:textId="784E3E40" w:rsidR="00F43C81" w:rsidRDefault="00E550AD" w:rsidP="00C60AF5">
            <w:pPr>
              <w:pStyle w:val="MDPI42tablebody"/>
              <w:spacing w:line="240" w:lineRule="auto"/>
              <w:rPr>
                <w:ins w:id="398" w:author="Shannon" w:date="2024-02-21T12:03:00Z"/>
                <w:b/>
                <w:i/>
                <w:iCs/>
              </w:rPr>
            </w:pPr>
            <w:del w:id="399" w:author="Shannon" w:date="2024-02-21T11:58:00Z">
              <w:r w:rsidRPr="002355E3" w:rsidDel="00FE785B">
                <w:rPr>
                  <w:b/>
                  <w:i/>
                  <w:iCs/>
                </w:rPr>
                <w:delText>Inside Settlement Period</w:delText>
              </w:r>
            </w:del>
            <w:ins w:id="400" w:author="Shannon" w:date="2024-02-21T11:58:00Z">
              <w:r w:rsidR="00FE785B">
                <w:rPr>
                  <w:b/>
                  <w:i/>
                  <w:iCs/>
                </w:rPr>
                <w:t>Avg. Tot</w:t>
              </w:r>
            </w:ins>
            <w:ins w:id="401" w:author="Shannon" w:date="2024-02-21T12:03:00Z">
              <w:r w:rsidR="00F43C81">
                <w:rPr>
                  <w:b/>
                  <w:i/>
                  <w:iCs/>
                </w:rPr>
                <w:t>al</w:t>
              </w:r>
            </w:ins>
            <w:ins w:id="402" w:author="Shannon" w:date="2024-02-21T11:58:00Z">
              <w:r w:rsidR="00FE785B">
                <w:rPr>
                  <w:b/>
                  <w:i/>
                  <w:iCs/>
                </w:rPr>
                <w:t xml:space="preserve"> Settlement </w:t>
              </w:r>
            </w:ins>
          </w:p>
          <w:p w14:paraId="3C48F6F3" w14:textId="725433D7" w:rsidR="00E550AD" w:rsidRPr="002355E3" w:rsidRDefault="00FE785B" w:rsidP="00C60AF5">
            <w:pPr>
              <w:pStyle w:val="MDPI42tablebody"/>
              <w:spacing w:line="240" w:lineRule="auto"/>
              <w:rPr>
                <w:b/>
                <w:i/>
                <w:iCs/>
              </w:rPr>
            </w:pPr>
            <w:ins w:id="403" w:author="Shannon" w:date="2024-02-21T11:59:00Z">
              <w:r>
                <w:rPr>
                  <w:b/>
                  <w:i/>
                  <w:iCs/>
                </w:rPr>
                <w:t>Per Shell Per Year</w:t>
              </w:r>
            </w:ins>
            <w:ins w:id="404" w:author="Shannon" w:date="2024-02-21T11:58:00Z">
              <w:r>
                <w:rPr>
                  <w:b/>
                  <w:i/>
                  <w:iCs/>
                </w:rPr>
                <w:t xml:space="preserve"> </w:t>
              </w:r>
            </w:ins>
          </w:p>
        </w:tc>
        <w:tc>
          <w:tcPr>
            <w:tcW w:w="2979" w:type="dxa"/>
            <w:gridSpan w:val="2"/>
            <w:tcBorders>
              <w:top w:val="single" w:sz="4" w:space="0" w:color="auto"/>
              <w:left w:val="nil"/>
              <w:bottom w:val="nil"/>
              <w:right w:val="nil"/>
            </w:tcBorders>
            <w:vAlign w:val="center"/>
            <w:tcPrChange w:id="405" w:author="Shannon" w:date="2024-02-21T12:03:00Z">
              <w:tcPr>
                <w:tcW w:w="2895" w:type="dxa"/>
                <w:gridSpan w:val="2"/>
                <w:tcBorders>
                  <w:top w:val="single" w:sz="4" w:space="0" w:color="auto"/>
                  <w:left w:val="nil"/>
                  <w:bottom w:val="nil"/>
                  <w:right w:val="nil"/>
                </w:tcBorders>
                <w:vAlign w:val="center"/>
              </w:tcPr>
            </w:tcPrChange>
          </w:tcPr>
          <w:p w14:paraId="78F1CAF2" w14:textId="77777777" w:rsidR="00F43C81" w:rsidRDefault="00E550AD" w:rsidP="00C60AF5">
            <w:pPr>
              <w:pStyle w:val="MDPI42tablebody"/>
              <w:spacing w:line="240" w:lineRule="auto"/>
              <w:rPr>
                <w:ins w:id="406" w:author="Shannon" w:date="2024-02-21T12:03:00Z"/>
                <w:b/>
                <w:i/>
                <w:iCs/>
              </w:rPr>
            </w:pPr>
            <w:del w:id="407" w:author="Shannon" w:date="2024-02-21T11:59:00Z">
              <w:r w:rsidRPr="002355E3" w:rsidDel="00FE785B">
                <w:rPr>
                  <w:b/>
                  <w:i/>
                  <w:iCs/>
                </w:rPr>
                <w:delText>Outside Settlement Period</w:delText>
              </w:r>
            </w:del>
            <w:ins w:id="408" w:author="Shannon" w:date="2024-02-21T11:59:00Z">
              <w:r w:rsidR="00FE785B">
                <w:rPr>
                  <w:b/>
                  <w:i/>
                  <w:iCs/>
                </w:rPr>
                <w:t xml:space="preserve">Avg Settlement </w:t>
              </w:r>
            </w:ins>
          </w:p>
          <w:p w14:paraId="5636A2F1" w14:textId="0D39AEC1" w:rsidR="00E550AD" w:rsidRPr="002355E3" w:rsidRDefault="00FE785B" w:rsidP="00C60AF5">
            <w:pPr>
              <w:pStyle w:val="MDPI42tablebody"/>
              <w:spacing w:line="240" w:lineRule="auto"/>
              <w:rPr>
                <w:b/>
                <w:i/>
                <w:iCs/>
              </w:rPr>
            </w:pPr>
            <w:ins w:id="409" w:author="Shannon" w:date="2024-02-21T11:59:00Z">
              <w:r>
                <w:rPr>
                  <w:b/>
                  <w:i/>
                  <w:iCs/>
                </w:rPr>
                <w:t>Per Shell</w:t>
              </w:r>
            </w:ins>
          </w:p>
        </w:tc>
      </w:tr>
      <w:tr w:rsidR="00E550AD" w14:paraId="5F1F2A05" w14:textId="77777777" w:rsidTr="00F43C81">
        <w:trPr>
          <w:trHeight w:val="304"/>
          <w:trPrChange w:id="410" w:author="Shannon" w:date="2024-02-21T12:03:00Z">
            <w:trPr>
              <w:trHeight w:val="304"/>
            </w:trPr>
          </w:trPrChange>
        </w:trPr>
        <w:tc>
          <w:tcPr>
            <w:tcW w:w="1892" w:type="dxa"/>
            <w:tcBorders>
              <w:top w:val="nil"/>
              <w:left w:val="nil"/>
              <w:bottom w:val="single" w:sz="4" w:space="0" w:color="auto"/>
              <w:right w:val="nil"/>
            </w:tcBorders>
            <w:vAlign w:val="center"/>
            <w:hideMark/>
            <w:tcPrChange w:id="411" w:author="Shannon" w:date="2024-02-21T12:03:00Z">
              <w:tcPr>
                <w:tcW w:w="2061" w:type="dxa"/>
                <w:tcBorders>
                  <w:top w:val="nil"/>
                  <w:left w:val="nil"/>
                  <w:bottom w:val="single" w:sz="4" w:space="0" w:color="auto"/>
                  <w:right w:val="nil"/>
                </w:tcBorders>
                <w:vAlign w:val="center"/>
                <w:hideMark/>
              </w:tcPr>
            </w:tcPrChange>
          </w:tcPr>
          <w:p w14:paraId="23D2893A" w14:textId="77777777" w:rsidR="00E550AD" w:rsidRDefault="00E550AD" w:rsidP="00C60AF5">
            <w:pPr>
              <w:pStyle w:val="MDPI42tablebody"/>
              <w:spacing w:line="240" w:lineRule="auto"/>
              <w:rPr>
                <w:b/>
              </w:rPr>
            </w:pPr>
            <w:commentRangeStart w:id="412"/>
            <w:commentRangeStart w:id="413"/>
            <w:r>
              <w:rPr>
                <w:b/>
              </w:rPr>
              <w:t>Region</w:t>
            </w:r>
          </w:p>
        </w:tc>
        <w:tc>
          <w:tcPr>
            <w:tcW w:w="1489" w:type="dxa"/>
            <w:tcBorders>
              <w:top w:val="nil"/>
              <w:left w:val="nil"/>
              <w:bottom w:val="single" w:sz="4" w:space="0" w:color="auto"/>
              <w:right w:val="nil"/>
            </w:tcBorders>
            <w:vAlign w:val="center"/>
            <w:tcPrChange w:id="414" w:author="Shannon" w:date="2024-02-21T12:03:00Z">
              <w:tcPr>
                <w:tcW w:w="1447" w:type="dxa"/>
                <w:tcBorders>
                  <w:top w:val="nil"/>
                  <w:left w:val="nil"/>
                  <w:bottom w:val="single" w:sz="4" w:space="0" w:color="auto"/>
                  <w:right w:val="nil"/>
                </w:tcBorders>
                <w:vAlign w:val="center"/>
              </w:tcPr>
            </w:tcPrChange>
          </w:tcPr>
          <w:p w14:paraId="5EE7486A" w14:textId="25D08A92" w:rsidR="00E550AD" w:rsidRDefault="00E550AD" w:rsidP="00C60AF5">
            <w:pPr>
              <w:pStyle w:val="MDPI42tablebody"/>
              <w:spacing w:line="240" w:lineRule="auto"/>
              <w:rPr>
                <w:b/>
              </w:rPr>
            </w:pPr>
            <w:commentRangeStart w:id="415"/>
            <w:del w:id="416" w:author="Shannon" w:date="2024-02-21T11:59:00Z">
              <w:r w:rsidDel="00FE785B">
                <w:rPr>
                  <w:b/>
                </w:rPr>
                <w:delText>Avg Total Settlement per Shell per Year</w:delText>
              </w:r>
            </w:del>
            <w:ins w:id="417" w:author="Shannon" w:date="2024-02-21T11:59:00Z">
              <w:r w:rsidR="00FE785B">
                <w:rPr>
                  <w:b/>
                </w:rPr>
                <w:t>Inside</w:t>
              </w:r>
            </w:ins>
          </w:p>
        </w:tc>
        <w:tc>
          <w:tcPr>
            <w:tcW w:w="1490" w:type="dxa"/>
            <w:tcBorders>
              <w:top w:val="nil"/>
              <w:left w:val="nil"/>
              <w:bottom w:val="single" w:sz="4" w:space="0" w:color="auto"/>
              <w:right w:val="nil"/>
            </w:tcBorders>
            <w:vAlign w:val="center"/>
            <w:tcPrChange w:id="418" w:author="Shannon" w:date="2024-02-21T12:03:00Z">
              <w:tcPr>
                <w:tcW w:w="1447" w:type="dxa"/>
                <w:tcBorders>
                  <w:top w:val="nil"/>
                  <w:left w:val="nil"/>
                  <w:bottom w:val="single" w:sz="4" w:space="0" w:color="auto"/>
                  <w:right w:val="nil"/>
                </w:tcBorders>
                <w:vAlign w:val="center"/>
              </w:tcPr>
            </w:tcPrChange>
          </w:tcPr>
          <w:p w14:paraId="69D1FC3F" w14:textId="07F9F720" w:rsidR="00E550AD" w:rsidRDefault="00E550AD" w:rsidP="00C60AF5">
            <w:pPr>
              <w:pStyle w:val="MDPI42tablebody"/>
              <w:spacing w:line="240" w:lineRule="auto"/>
              <w:rPr>
                <w:b/>
              </w:rPr>
            </w:pPr>
            <w:del w:id="419" w:author="Shannon" w:date="2024-02-21T11:59:00Z">
              <w:r w:rsidDel="00FE785B">
                <w:rPr>
                  <w:b/>
                </w:rPr>
                <w:delText>Avg Settlement per Shell</w:delText>
              </w:r>
            </w:del>
            <w:ins w:id="420" w:author="Shannon" w:date="2024-02-21T11:59:00Z">
              <w:r w:rsidR="00FE785B">
                <w:rPr>
                  <w:b/>
                </w:rPr>
                <w:t>Outside</w:t>
              </w:r>
            </w:ins>
          </w:p>
        </w:tc>
        <w:tc>
          <w:tcPr>
            <w:tcW w:w="1489" w:type="dxa"/>
            <w:tcBorders>
              <w:top w:val="nil"/>
              <w:left w:val="nil"/>
              <w:bottom w:val="single" w:sz="4" w:space="0" w:color="auto"/>
              <w:right w:val="nil"/>
            </w:tcBorders>
            <w:vAlign w:val="center"/>
            <w:tcPrChange w:id="421" w:author="Shannon" w:date="2024-02-21T12:03:00Z">
              <w:tcPr>
                <w:tcW w:w="1447" w:type="dxa"/>
                <w:tcBorders>
                  <w:top w:val="nil"/>
                  <w:left w:val="nil"/>
                  <w:bottom w:val="single" w:sz="4" w:space="0" w:color="auto"/>
                  <w:right w:val="nil"/>
                </w:tcBorders>
                <w:vAlign w:val="center"/>
              </w:tcPr>
            </w:tcPrChange>
          </w:tcPr>
          <w:p w14:paraId="37C6F2C0" w14:textId="6E1B7B97" w:rsidR="00E550AD" w:rsidRDefault="00E550AD" w:rsidP="00C60AF5">
            <w:pPr>
              <w:pStyle w:val="MDPI42tablebody"/>
              <w:spacing w:line="240" w:lineRule="auto"/>
              <w:rPr>
                <w:b/>
              </w:rPr>
            </w:pPr>
            <w:del w:id="422" w:author="Shannon" w:date="2024-02-21T12:00:00Z">
              <w:r w:rsidDel="00FE785B">
                <w:rPr>
                  <w:b/>
                </w:rPr>
                <w:delText>Avg Total Settlement per Shell per Year</w:delText>
              </w:r>
            </w:del>
            <w:ins w:id="423" w:author="Shannon" w:date="2024-02-21T12:00:00Z">
              <w:r w:rsidR="00FE785B">
                <w:rPr>
                  <w:b/>
                </w:rPr>
                <w:t>Inside</w:t>
              </w:r>
            </w:ins>
          </w:p>
        </w:tc>
        <w:tc>
          <w:tcPr>
            <w:tcW w:w="1490" w:type="dxa"/>
            <w:tcBorders>
              <w:top w:val="nil"/>
              <w:left w:val="nil"/>
              <w:bottom w:val="single" w:sz="4" w:space="0" w:color="auto"/>
              <w:right w:val="nil"/>
            </w:tcBorders>
            <w:vAlign w:val="center"/>
            <w:tcPrChange w:id="424" w:author="Shannon" w:date="2024-02-21T12:03:00Z">
              <w:tcPr>
                <w:tcW w:w="1448" w:type="dxa"/>
                <w:tcBorders>
                  <w:top w:val="nil"/>
                  <w:left w:val="nil"/>
                  <w:bottom w:val="single" w:sz="4" w:space="0" w:color="auto"/>
                  <w:right w:val="nil"/>
                </w:tcBorders>
                <w:vAlign w:val="center"/>
              </w:tcPr>
            </w:tcPrChange>
          </w:tcPr>
          <w:p w14:paraId="665B7EDF" w14:textId="1F4A141A" w:rsidR="00E550AD" w:rsidRDefault="00E550AD" w:rsidP="00C60AF5">
            <w:pPr>
              <w:pStyle w:val="MDPI42tablebody"/>
              <w:spacing w:line="240" w:lineRule="auto"/>
              <w:rPr>
                <w:b/>
              </w:rPr>
            </w:pPr>
            <w:del w:id="425" w:author="Shannon" w:date="2024-02-21T12:00:00Z">
              <w:r w:rsidDel="00FE785B">
                <w:rPr>
                  <w:b/>
                </w:rPr>
                <w:delText>Avg Settlement per Shell</w:delText>
              </w:r>
              <w:commentRangeEnd w:id="415"/>
              <w:r w:rsidR="00FC758B" w:rsidDel="00FE785B">
                <w:rPr>
                  <w:rStyle w:val="CommentReference"/>
                  <w:rFonts w:eastAsia="SimSun"/>
                  <w:snapToGrid/>
                  <w:lang w:eastAsia="zh-CN" w:bidi="ar-SA"/>
                </w:rPr>
                <w:commentReference w:id="415"/>
              </w:r>
              <w:r w:rsidR="00890CD4" w:rsidDel="00FE785B">
                <w:rPr>
                  <w:rStyle w:val="CommentReference"/>
                  <w:rFonts w:eastAsia="SimSun"/>
                  <w:snapToGrid/>
                  <w:lang w:eastAsia="zh-CN" w:bidi="ar-SA"/>
                </w:rPr>
                <w:commentReference w:id="412"/>
              </w:r>
            </w:del>
            <w:r w:rsidR="00F43C81">
              <w:rPr>
                <w:rStyle w:val="CommentReference"/>
                <w:rFonts w:eastAsia="SimSun"/>
                <w:snapToGrid/>
                <w:lang w:eastAsia="zh-CN" w:bidi="ar-SA"/>
              </w:rPr>
              <w:commentReference w:id="413"/>
            </w:r>
            <w:ins w:id="426" w:author="Shannon" w:date="2024-02-21T12:00:00Z">
              <w:r w:rsidR="00FE785B">
                <w:rPr>
                  <w:b/>
                </w:rPr>
                <w:t>Outside</w:t>
              </w:r>
            </w:ins>
          </w:p>
        </w:tc>
      </w:tr>
      <w:commentRangeEnd w:id="412"/>
      <w:commentRangeEnd w:id="413"/>
      <w:tr w:rsidR="00E550AD" w14:paraId="0BA957AA" w14:textId="77777777" w:rsidTr="00F43C81">
        <w:trPr>
          <w:trHeight w:val="304"/>
          <w:trPrChange w:id="427" w:author="Shannon" w:date="2024-02-21T12:03:00Z">
            <w:trPr>
              <w:trHeight w:val="304"/>
            </w:trPr>
          </w:trPrChange>
        </w:trPr>
        <w:tc>
          <w:tcPr>
            <w:tcW w:w="1892" w:type="dxa"/>
            <w:tcBorders>
              <w:top w:val="nil"/>
              <w:left w:val="nil"/>
              <w:bottom w:val="nil"/>
              <w:right w:val="nil"/>
            </w:tcBorders>
            <w:vAlign w:val="center"/>
            <w:hideMark/>
            <w:tcPrChange w:id="428" w:author="Shannon" w:date="2024-02-21T12:03:00Z">
              <w:tcPr>
                <w:tcW w:w="2061" w:type="dxa"/>
                <w:tcBorders>
                  <w:top w:val="nil"/>
                  <w:left w:val="nil"/>
                  <w:bottom w:val="nil"/>
                  <w:right w:val="nil"/>
                </w:tcBorders>
                <w:vAlign w:val="center"/>
                <w:hideMark/>
              </w:tcPr>
            </w:tcPrChange>
          </w:tcPr>
          <w:p w14:paraId="499BE911" w14:textId="77777777" w:rsidR="00E550AD" w:rsidRDefault="00E550AD" w:rsidP="00C60AF5">
            <w:pPr>
              <w:pStyle w:val="MDPI42tablebody"/>
              <w:spacing w:line="240" w:lineRule="auto"/>
            </w:pPr>
            <w:r>
              <w:t>Tolomato River (TR)</w:t>
            </w:r>
          </w:p>
        </w:tc>
        <w:tc>
          <w:tcPr>
            <w:tcW w:w="1489" w:type="dxa"/>
            <w:tcBorders>
              <w:top w:val="nil"/>
              <w:left w:val="nil"/>
              <w:bottom w:val="nil"/>
              <w:right w:val="nil"/>
            </w:tcBorders>
            <w:vAlign w:val="center"/>
            <w:tcPrChange w:id="429" w:author="Shannon" w:date="2024-02-21T12:03:00Z">
              <w:tcPr>
                <w:tcW w:w="1447" w:type="dxa"/>
                <w:tcBorders>
                  <w:top w:val="nil"/>
                  <w:left w:val="nil"/>
                  <w:bottom w:val="nil"/>
                  <w:right w:val="nil"/>
                </w:tcBorders>
                <w:vAlign w:val="center"/>
              </w:tcPr>
            </w:tcPrChange>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Change w:id="430" w:author="Shannon" w:date="2024-02-21T12:03:00Z">
              <w:tcPr>
                <w:tcW w:w="1447" w:type="dxa"/>
                <w:tcBorders>
                  <w:top w:val="nil"/>
                  <w:left w:val="nil"/>
                  <w:bottom w:val="nil"/>
                  <w:right w:val="nil"/>
                </w:tcBorders>
                <w:vAlign w:val="center"/>
              </w:tcPr>
            </w:tcPrChange>
          </w:tcPr>
          <w:p w14:paraId="77F31635" w14:textId="4059A9CA" w:rsidR="00E550AD" w:rsidRDefault="00FE785B" w:rsidP="00C60AF5">
            <w:pPr>
              <w:pStyle w:val="MDPI42tablebody"/>
              <w:spacing w:line="240" w:lineRule="auto"/>
            </w:pPr>
            <w:ins w:id="431" w:author="Shannon" w:date="2024-02-21T11:59:00Z">
              <w:r>
                <w:t>38 (13)</w:t>
              </w:r>
            </w:ins>
            <w:del w:id="432" w:author="Shannon" w:date="2024-02-21T12:00:00Z">
              <w:r w:rsidR="00E550AD" w:rsidDel="00FE785B">
                <w:delText>75 (10)</w:delText>
              </w:r>
            </w:del>
          </w:p>
        </w:tc>
        <w:tc>
          <w:tcPr>
            <w:tcW w:w="1489" w:type="dxa"/>
            <w:tcBorders>
              <w:top w:val="nil"/>
              <w:left w:val="nil"/>
              <w:bottom w:val="nil"/>
              <w:right w:val="nil"/>
            </w:tcBorders>
            <w:vAlign w:val="center"/>
            <w:tcPrChange w:id="433" w:author="Shannon" w:date="2024-02-21T12:03:00Z">
              <w:tcPr>
                <w:tcW w:w="1447" w:type="dxa"/>
                <w:tcBorders>
                  <w:top w:val="nil"/>
                  <w:left w:val="nil"/>
                  <w:bottom w:val="nil"/>
                  <w:right w:val="nil"/>
                </w:tcBorders>
                <w:vAlign w:val="center"/>
              </w:tcPr>
            </w:tcPrChange>
          </w:tcPr>
          <w:p w14:paraId="43A7DA2D" w14:textId="34C5A033" w:rsidR="00E550AD" w:rsidRDefault="00E550AD" w:rsidP="00C60AF5">
            <w:pPr>
              <w:pStyle w:val="MDPI42tablebody"/>
              <w:spacing w:line="240" w:lineRule="auto"/>
            </w:pPr>
            <w:del w:id="434" w:author="Shannon" w:date="2024-02-21T12:00:00Z">
              <w:r w:rsidDel="00FE785B">
                <w:delText>38 (13)</w:delText>
              </w:r>
            </w:del>
            <w:ins w:id="435" w:author="Shannon" w:date="2024-02-21T12:00:00Z">
              <w:r w:rsidR="00FE785B">
                <w:t>75 (10)</w:t>
              </w:r>
            </w:ins>
          </w:p>
        </w:tc>
        <w:tc>
          <w:tcPr>
            <w:tcW w:w="1490" w:type="dxa"/>
            <w:tcBorders>
              <w:top w:val="nil"/>
              <w:left w:val="nil"/>
              <w:bottom w:val="nil"/>
              <w:right w:val="nil"/>
            </w:tcBorders>
            <w:vAlign w:val="center"/>
            <w:tcPrChange w:id="436" w:author="Shannon" w:date="2024-02-21T12:03:00Z">
              <w:tcPr>
                <w:tcW w:w="1448" w:type="dxa"/>
                <w:tcBorders>
                  <w:top w:val="nil"/>
                  <w:left w:val="nil"/>
                  <w:bottom w:val="nil"/>
                  <w:right w:val="nil"/>
                </w:tcBorders>
                <w:vAlign w:val="center"/>
              </w:tcPr>
            </w:tcPrChange>
          </w:tcPr>
          <w:p w14:paraId="1969D1FB" w14:textId="77777777" w:rsidR="00E550AD" w:rsidRDefault="00E550AD" w:rsidP="00C60AF5">
            <w:pPr>
              <w:pStyle w:val="MDPI42tablebody"/>
              <w:spacing w:line="240" w:lineRule="auto"/>
            </w:pPr>
            <w:r>
              <w:t>3 (1)</w:t>
            </w:r>
          </w:p>
        </w:tc>
      </w:tr>
      <w:tr w:rsidR="00E550AD" w14:paraId="5B669316" w14:textId="77777777" w:rsidTr="00F43C81">
        <w:trPr>
          <w:trHeight w:val="304"/>
          <w:trPrChange w:id="437" w:author="Shannon" w:date="2024-02-21T12:03:00Z">
            <w:trPr>
              <w:trHeight w:val="304"/>
            </w:trPr>
          </w:trPrChange>
        </w:trPr>
        <w:tc>
          <w:tcPr>
            <w:tcW w:w="1892" w:type="dxa"/>
            <w:tcBorders>
              <w:top w:val="nil"/>
              <w:left w:val="nil"/>
              <w:bottom w:val="nil"/>
              <w:right w:val="nil"/>
            </w:tcBorders>
            <w:vAlign w:val="center"/>
            <w:hideMark/>
            <w:tcPrChange w:id="438" w:author="Shannon" w:date="2024-02-21T12:03:00Z">
              <w:tcPr>
                <w:tcW w:w="2061" w:type="dxa"/>
                <w:tcBorders>
                  <w:top w:val="nil"/>
                  <w:left w:val="nil"/>
                  <w:bottom w:val="nil"/>
                  <w:right w:val="nil"/>
                </w:tcBorders>
                <w:vAlign w:val="center"/>
                <w:hideMark/>
              </w:tcPr>
            </w:tcPrChange>
          </w:tcPr>
          <w:p w14:paraId="7A94C130" w14:textId="77777777" w:rsidR="00E550AD" w:rsidRDefault="00E550AD" w:rsidP="00C60AF5">
            <w:pPr>
              <w:pStyle w:val="MDPI42tablebody"/>
              <w:spacing w:line="240" w:lineRule="auto"/>
            </w:pPr>
            <w:r>
              <w:t>Guana River (GR)</w:t>
            </w:r>
          </w:p>
        </w:tc>
        <w:tc>
          <w:tcPr>
            <w:tcW w:w="1489" w:type="dxa"/>
            <w:tcBorders>
              <w:top w:val="nil"/>
              <w:left w:val="nil"/>
              <w:bottom w:val="nil"/>
              <w:right w:val="nil"/>
            </w:tcBorders>
            <w:vAlign w:val="center"/>
            <w:tcPrChange w:id="439" w:author="Shannon" w:date="2024-02-21T12:03:00Z">
              <w:tcPr>
                <w:tcW w:w="1447" w:type="dxa"/>
                <w:tcBorders>
                  <w:top w:val="nil"/>
                  <w:left w:val="nil"/>
                  <w:bottom w:val="nil"/>
                  <w:right w:val="nil"/>
                </w:tcBorders>
                <w:vAlign w:val="center"/>
              </w:tcPr>
            </w:tcPrChange>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Change w:id="440" w:author="Shannon" w:date="2024-02-21T12:03:00Z">
              <w:tcPr>
                <w:tcW w:w="1447" w:type="dxa"/>
                <w:tcBorders>
                  <w:top w:val="nil"/>
                  <w:left w:val="nil"/>
                  <w:bottom w:val="nil"/>
                  <w:right w:val="nil"/>
                </w:tcBorders>
                <w:vAlign w:val="center"/>
              </w:tcPr>
            </w:tcPrChange>
          </w:tcPr>
          <w:p w14:paraId="7F632E42" w14:textId="188E9CFE" w:rsidR="00E550AD" w:rsidRDefault="00FE785B" w:rsidP="00C60AF5">
            <w:pPr>
              <w:pStyle w:val="MDPI42tablebody"/>
              <w:spacing w:line="240" w:lineRule="auto"/>
            </w:pPr>
            <w:ins w:id="441" w:author="Shannon" w:date="2024-02-21T11:59:00Z">
              <w:r>
                <w:t>18 (5)</w:t>
              </w:r>
            </w:ins>
            <w:del w:id="442" w:author="Shannon" w:date="2024-02-21T12:00:00Z">
              <w:r w:rsidR="00E550AD" w:rsidDel="00FE785B">
                <w:delText>29 (4)</w:delText>
              </w:r>
            </w:del>
          </w:p>
        </w:tc>
        <w:tc>
          <w:tcPr>
            <w:tcW w:w="1489" w:type="dxa"/>
            <w:tcBorders>
              <w:top w:val="nil"/>
              <w:left w:val="nil"/>
              <w:bottom w:val="nil"/>
              <w:right w:val="nil"/>
            </w:tcBorders>
            <w:vAlign w:val="center"/>
            <w:tcPrChange w:id="443" w:author="Shannon" w:date="2024-02-21T12:03:00Z">
              <w:tcPr>
                <w:tcW w:w="1447" w:type="dxa"/>
                <w:tcBorders>
                  <w:top w:val="nil"/>
                  <w:left w:val="nil"/>
                  <w:bottom w:val="nil"/>
                  <w:right w:val="nil"/>
                </w:tcBorders>
                <w:vAlign w:val="center"/>
              </w:tcPr>
            </w:tcPrChange>
          </w:tcPr>
          <w:p w14:paraId="1AF291B7" w14:textId="0C888830" w:rsidR="00E550AD" w:rsidRDefault="00E550AD" w:rsidP="00C60AF5">
            <w:pPr>
              <w:pStyle w:val="MDPI42tablebody"/>
              <w:spacing w:line="240" w:lineRule="auto"/>
            </w:pPr>
            <w:del w:id="444" w:author="Shannon" w:date="2024-02-21T12:00:00Z">
              <w:r w:rsidDel="00FE785B">
                <w:delText xml:space="preserve">18 </w:delText>
              </w:r>
            </w:del>
            <w:ins w:id="445" w:author="Shannon" w:date="2024-02-21T12:00:00Z">
              <w:r w:rsidR="00FE785B">
                <w:t>29</w:t>
              </w:r>
              <w:r w:rsidR="00FE785B">
                <w:t xml:space="preserve"> </w:t>
              </w:r>
            </w:ins>
            <w:r>
              <w:t>(</w:t>
            </w:r>
            <w:ins w:id="446" w:author="Shannon" w:date="2024-02-21T12:00:00Z">
              <w:r w:rsidR="00FE785B">
                <w:t>4</w:t>
              </w:r>
            </w:ins>
            <w:del w:id="447" w:author="Shannon" w:date="2024-02-21T12:00:00Z">
              <w:r w:rsidDel="00FE785B">
                <w:delText>5</w:delText>
              </w:r>
            </w:del>
            <w:r>
              <w:t>)</w:t>
            </w:r>
          </w:p>
        </w:tc>
        <w:tc>
          <w:tcPr>
            <w:tcW w:w="1490" w:type="dxa"/>
            <w:tcBorders>
              <w:top w:val="nil"/>
              <w:left w:val="nil"/>
              <w:bottom w:val="nil"/>
              <w:right w:val="nil"/>
            </w:tcBorders>
            <w:vAlign w:val="center"/>
            <w:tcPrChange w:id="448" w:author="Shannon" w:date="2024-02-21T12:03:00Z">
              <w:tcPr>
                <w:tcW w:w="1448" w:type="dxa"/>
                <w:tcBorders>
                  <w:top w:val="nil"/>
                  <w:left w:val="nil"/>
                  <w:bottom w:val="nil"/>
                  <w:right w:val="nil"/>
                </w:tcBorders>
                <w:vAlign w:val="center"/>
              </w:tcPr>
            </w:tcPrChange>
          </w:tcPr>
          <w:p w14:paraId="66CCD725" w14:textId="77777777" w:rsidR="00E550AD" w:rsidRDefault="00E550AD" w:rsidP="00C60AF5">
            <w:pPr>
              <w:pStyle w:val="MDPI42tablebody"/>
              <w:spacing w:line="240" w:lineRule="auto"/>
            </w:pPr>
            <w:r>
              <w:t>2</w:t>
            </w:r>
            <w:r>
              <w:rPr>
                <w:b/>
              </w:rPr>
              <w:t xml:space="preserve"> (</w:t>
            </w:r>
            <w:r>
              <w:t>1)</w:t>
            </w:r>
          </w:p>
        </w:tc>
      </w:tr>
      <w:tr w:rsidR="00E550AD" w14:paraId="17429255" w14:textId="77777777" w:rsidTr="00F43C81">
        <w:trPr>
          <w:trHeight w:val="304"/>
          <w:trPrChange w:id="449" w:author="Shannon" w:date="2024-02-21T12:03:00Z">
            <w:trPr>
              <w:trHeight w:val="304"/>
            </w:trPr>
          </w:trPrChange>
        </w:trPr>
        <w:tc>
          <w:tcPr>
            <w:tcW w:w="1892" w:type="dxa"/>
            <w:tcBorders>
              <w:top w:val="nil"/>
              <w:left w:val="nil"/>
              <w:bottom w:val="nil"/>
              <w:right w:val="nil"/>
            </w:tcBorders>
            <w:vAlign w:val="center"/>
            <w:tcPrChange w:id="450" w:author="Shannon" w:date="2024-02-21T12:03:00Z">
              <w:tcPr>
                <w:tcW w:w="2061" w:type="dxa"/>
                <w:tcBorders>
                  <w:top w:val="nil"/>
                  <w:left w:val="nil"/>
                  <w:bottom w:val="nil"/>
                  <w:right w:val="nil"/>
                </w:tcBorders>
                <w:vAlign w:val="center"/>
              </w:tcPr>
            </w:tcPrChange>
          </w:tcPr>
          <w:p w14:paraId="09259B5F" w14:textId="77777777" w:rsidR="00E550AD" w:rsidRDefault="00E550AD" w:rsidP="00C60AF5">
            <w:pPr>
              <w:pStyle w:val="MDPI42tablebody"/>
              <w:spacing w:line="240" w:lineRule="auto"/>
            </w:pPr>
            <w:r>
              <w:t>St. Augustine (SA)</w:t>
            </w:r>
          </w:p>
        </w:tc>
        <w:tc>
          <w:tcPr>
            <w:tcW w:w="1489" w:type="dxa"/>
            <w:tcBorders>
              <w:top w:val="nil"/>
              <w:left w:val="nil"/>
              <w:bottom w:val="nil"/>
              <w:right w:val="nil"/>
            </w:tcBorders>
            <w:vAlign w:val="center"/>
            <w:tcPrChange w:id="451" w:author="Shannon" w:date="2024-02-21T12:03:00Z">
              <w:tcPr>
                <w:tcW w:w="1447" w:type="dxa"/>
                <w:tcBorders>
                  <w:top w:val="nil"/>
                  <w:left w:val="nil"/>
                  <w:bottom w:val="nil"/>
                  <w:right w:val="nil"/>
                </w:tcBorders>
                <w:vAlign w:val="center"/>
              </w:tcPr>
            </w:tcPrChange>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Change w:id="452" w:author="Shannon" w:date="2024-02-21T12:03:00Z">
              <w:tcPr>
                <w:tcW w:w="1447" w:type="dxa"/>
                <w:tcBorders>
                  <w:top w:val="nil"/>
                  <w:left w:val="nil"/>
                  <w:bottom w:val="nil"/>
                  <w:right w:val="nil"/>
                </w:tcBorders>
                <w:vAlign w:val="center"/>
              </w:tcPr>
            </w:tcPrChange>
          </w:tcPr>
          <w:p w14:paraId="0A909FE8" w14:textId="42B0CE62" w:rsidR="00E550AD" w:rsidRDefault="00FE785B" w:rsidP="00C60AF5">
            <w:pPr>
              <w:pStyle w:val="MDPI42tablebody"/>
              <w:spacing w:line="240" w:lineRule="auto"/>
            </w:pPr>
            <w:ins w:id="453" w:author="Shannon" w:date="2024-02-21T11:59:00Z">
              <w:r>
                <w:t>27 (11)</w:t>
              </w:r>
            </w:ins>
            <w:del w:id="454" w:author="Shannon" w:date="2024-02-21T12:00:00Z">
              <w:r w:rsidR="00E550AD" w:rsidDel="00FE785B">
                <w:delText>35 (6)</w:delText>
              </w:r>
            </w:del>
          </w:p>
        </w:tc>
        <w:tc>
          <w:tcPr>
            <w:tcW w:w="1489" w:type="dxa"/>
            <w:tcBorders>
              <w:top w:val="nil"/>
              <w:left w:val="nil"/>
              <w:bottom w:val="nil"/>
              <w:right w:val="nil"/>
            </w:tcBorders>
            <w:vAlign w:val="center"/>
            <w:tcPrChange w:id="455" w:author="Shannon" w:date="2024-02-21T12:03:00Z">
              <w:tcPr>
                <w:tcW w:w="1447" w:type="dxa"/>
                <w:tcBorders>
                  <w:top w:val="nil"/>
                  <w:left w:val="nil"/>
                  <w:bottom w:val="nil"/>
                  <w:right w:val="nil"/>
                </w:tcBorders>
                <w:vAlign w:val="center"/>
              </w:tcPr>
            </w:tcPrChange>
          </w:tcPr>
          <w:p w14:paraId="69532B19" w14:textId="18B68D7C" w:rsidR="00E550AD" w:rsidRDefault="00E550AD" w:rsidP="00C60AF5">
            <w:pPr>
              <w:pStyle w:val="MDPI42tablebody"/>
              <w:spacing w:line="240" w:lineRule="auto"/>
            </w:pPr>
            <w:del w:id="456" w:author="Shannon" w:date="2024-02-21T12:00:00Z">
              <w:r w:rsidDel="00FE785B">
                <w:delText xml:space="preserve">27 </w:delText>
              </w:r>
            </w:del>
            <w:ins w:id="457" w:author="Shannon" w:date="2024-02-21T12:00:00Z">
              <w:r w:rsidR="00FE785B">
                <w:t>35</w:t>
              </w:r>
              <w:r w:rsidR="00FE785B">
                <w:t xml:space="preserve"> </w:t>
              </w:r>
            </w:ins>
            <w:r>
              <w:t>(</w:t>
            </w:r>
            <w:del w:id="458" w:author="Shannon" w:date="2024-02-21T12:00:00Z">
              <w:r w:rsidDel="00FE785B">
                <w:delText>11</w:delText>
              </w:r>
            </w:del>
            <w:ins w:id="459" w:author="Shannon" w:date="2024-02-21T12:00:00Z">
              <w:r w:rsidR="00FE785B">
                <w:t>6</w:t>
              </w:r>
            </w:ins>
            <w:r>
              <w:t>)</w:t>
            </w:r>
          </w:p>
        </w:tc>
        <w:tc>
          <w:tcPr>
            <w:tcW w:w="1490" w:type="dxa"/>
            <w:tcBorders>
              <w:top w:val="nil"/>
              <w:left w:val="nil"/>
              <w:bottom w:val="nil"/>
              <w:right w:val="nil"/>
            </w:tcBorders>
            <w:vAlign w:val="center"/>
            <w:tcPrChange w:id="460" w:author="Shannon" w:date="2024-02-21T12:03:00Z">
              <w:tcPr>
                <w:tcW w:w="1448" w:type="dxa"/>
                <w:tcBorders>
                  <w:top w:val="nil"/>
                  <w:left w:val="nil"/>
                  <w:bottom w:val="nil"/>
                  <w:right w:val="nil"/>
                </w:tcBorders>
                <w:vAlign w:val="center"/>
              </w:tcPr>
            </w:tcPrChange>
          </w:tcPr>
          <w:p w14:paraId="36A9482C" w14:textId="77777777" w:rsidR="00E550AD" w:rsidRDefault="00E550AD" w:rsidP="00C60AF5">
            <w:pPr>
              <w:pStyle w:val="MDPI42tablebody"/>
              <w:spacing w:line="240" w:lineRule="auto"/>
            </w:pPr>
            <w:r>
              <w:t>2</w:t>
            </w:r>
            <w:r>
              <w:rPr>
                <w:b/>
              </w:rPr>
              <w:t xml:space="preserve"> (</w:t>
            </w:r>
            <w:r>
              <w:t>1)</w:t>
            </w:r>
          </w:p>
        </w:tc>
      </w:tr>
      <w:tr w:rsidR="00E550AD" w14:paraId="0C1FBE9D" w14:textId="77777777" w:rsidTr="00F43C81">
        <w:trPr>
          <w:trHeight w:val="304"/>
          <w:trPrChange w:id="461" w:author="Shannon" w:date="2024-02-21T12:03:00Z">
            <w:trPr>
              <w:trHeight w:val="304"/>
            </w:trPr>
          </w:trPrChange>
        </w:trPr>
        <w:tc>
          <w:tcPr>
            <w:tcW w:w="1892" w:type="dxa"/>
            <w:tcBorders>
              <w:top w:val="nil"/>
              <w:left w:val="nil"/>
              <w:bottom w:val="nil"/>
              <w:right w:val="nil"/>
            </w:tcBorders>
            <w:vAlign w:val="center"/>
            <w:tcPrChange w:id="462" w:author="Shannon" w:date="2024-02-21T12:03:00Z">
              <w:tcPr>
                <w:tcW w:w="2061" w:type="dxa"/>
                <w:tcBorders>
                  <w:top w:val="nil"/>
                  <w:left w:val="nil"/>
                  <w:bottom w:val="nil"/>
                  <w:right w:val="nil"/>
                </w:tcBorders>
                <w:vAlign w:val="center"/>
              </w:tcPr>
            </w:tcPrChange>
          </w:tcPr>
          <w:p w14:paraId="6FF49241" w14:textId="77777777" w:rsidR="00E550AD" w:rsidRDefault="00E550AD" w:rsidP="00C60AF5">
            <w:pPr>
              <w:pStyle w:val="MDPI42tablebody"/>
              <w:spacing w:line="240" w:lineRule="auto"/>
            </w:pPr>
            <w:r>
              <w:t>Salt Run (SR)</w:t>
            </w:r>
          </w:p>
        </w:tc>
        <w:tc>
          <w:tcPr>
            <w:tcW w:w="1489" w:type="dxa"/>
            <w:tcBorders>
              <w:top w:val="nil"/>
              <w:left w:val="nil"/>
              <w:bottom w:val="nil"/>
              <w:right w:val="nil"/>
            </w:tcBorders>
            <w:vAlign w:val="center"/>
            <w:tcPrChange w:id="463" w:author="Shannon" w:date="2024-02-21T12:03:00Z">
              <w:tcPr>
                <w:tcW w:w="1447" w:type="dxa"/>
                <w:tcBorders>
                  <w:top w:val="nil"/>
                  <w:left w:val="nil"/>
                  <w:bottom w:val="nil"/>
                  <w:right w:val="nil"/>
                </w:tcBorders>
                <w:vAlign w:val="center"/>
              </w:tcPr>
            </w:tcPrChange>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Change w:id="464" w:author="Shannon" w:date="2024-02-21T12:03:00Z">
              <w:tcPr>
                <w:tcW w:w="1447" w:type="dxa"/>
                <w:tcBorders>
                  <w:top w:val="nil"/>
                  <w:left w:val="nil"/>
                  <w:bottom w:val="nil"/>
                  <w:right w:val="nil"/>
                </w:tcBorders>
                <w:vAlign w:val="center"/>
              </w:tcPr>
            </w:tcPrChange>
          </w:tcPr>
          <w:p w14:paraId="35C0C085" w14:textId="6E74935A" w:rsidR="00E550AD" w:rsidRDefault="00FE785B" w:rsidP="00C60AF5">
            <w:pPr>
              <w:pStyle w:val="MDPI42tablebody"/>
              <w:spacing w:line="240" w:lineRule="auto"/>
            </w:pPr>
            <w:ins w:id="465" w:author="Shannon" w:date="2024-02-21T11:59:00Z">
              <w:r>
                <w:t>16 (5)</w:t>
              </w:r>
            </w:ins>
            <w:del w:id="466" w:author="Shannon" w:date="2024-02-21T12:00:00Z">
              <w:r w:rsidR="00E550AD" w:rsidDel="00FE785B">
                <w:delText>19</w:delText>
              </w:r>
              <w:r w:rsidR="00E550AD" w:rsidDel="00FE785B">
                <w:rPr>
                  <w:b/>
                </w:rPr>
                <w:delText xml:space="preserve"> (</w:delText>
              </w:r>
              <w:r w:rsidR="00E550AD" w:rsidDel="00FE785B">
                <w:delText>4)</w:delText>
              </w:r>
            </w:del>
          </w:p>
        </w:tc>
        <w:tc>
          <w:tcPr>
            <w:tcW w:w="1489" w:type="dxa"/>
            <w:tcBorders>
              <w:top w:val="nil"/>
              <w:left w:val="nil"/>
              <w:bottom w:val="nil"/>
              <w:right w:val="nil"/>
            </w:tcBorders>
            <w:vAlign w:val="center"/>
            <w:tcPrChange w:id="467" w:author="Shannon" w:date="2024-02-21T12:03:00Z">
              <w:tcPr>
                <w:tcW w:w="1447" w:type="dxa"/>
                <w:tcBorders>
                  <w:top w:val="nil"/>
                  <w:left w:val="nil"/>
                  <w:bottom w:val="nil"/>
                  <w:right w:val="nil"/>
                </w:tcBorders>
                <w:vAlign w:val="center"/>
              </w:tcPr>
            </w:tcPrChange>
          </w:tcPr>
          <w:p w14:paraId="3EA687EE" w14:textId="78DE2893" w:rsidR="00E550AD" w:rsidRDefault="00E550AD" w:rsidP="00C60AF5">
            <w:pPr>
              <w:pStyle w:val="MDPI42tablebody"/>
              <w:spacing w:line="240" w:lineRule="auto"/>
            </w:pPr>
            <w:del w:id="468" w:author="Shannon" w:date="2024-02-21T12:00:00Z">
              <w:r w:rsidDel="00FE785B">
                <w:delText xml:space="preserve">16 </w:delText>
              </w:r>
            </w:del>
            <w:ins w:id="469" w:author="Shannon" w:date="2024-02-21T12:00:00Z">
              <w:r w:rsidR="00FE785B">
                <w:t>19</w:t>
              </w:r>
              <w:r w:rsidR="00FE785B">
                <w:t xml:space="preserve"> </w:t>
              </w:r>
            </w:ins>
            <w:r>
              <w:t>(</w:t>
            </w:r>
            <w:del w:id="470" w:author="Shannon" w:date="2024-02-21T12:00:00Z">
              <w:r w:rsidDel="00FE785B">
                <w:delText>5</w:delText>
              </w:r>
            </w:del>
            <w:ins w:id="471" w:author="Shannon" w:date="2024-02-21T12:00:00Z">
              <w:r w:rsidR="00FE785B">
                <w:t>4</w:t>
              </w:r>
            </w:ins>
            <w:r>
              <w:t>)</w:t>
            </w:r>
          </w:p>
        </w:tc>
        <w:tc>
          <w:tcPr>
            <w:tcW w:w="1490" w:type="dxa"/>
            <w:tcBorders>
              <w:top w:val="nil"/>
              <w:left w:val="nil"/>
              <w:bottom w:val="nil"/>
              <w:right w:val="nil"/>
            </w:tcBorders>
            <w:vAlign w:val="center"/>
            <w:tcPrChange w:id="472" w:author="Shannon" w:date="2024-02-21T12:03:00Z">
              <w:tcPr>
                <w:tcW w:w="1448" w:type="dxa"/>
                <w:tcBorders>
                  <w:top w:val="nil"/>
                  <w:left w:val="nil"/>
                  <w:bottom w:val="nil"/>
                  <w:right w:val="nil"/>
                </w:tcBorders>
                <w:vAlign w:val="center"/>
              </w:tcPr>
            </w:tcPrChange>
          </w:tcPr>
          <w:p w14:paraId="15B99898" w14:textId="77777777" w:rsidR="00E550AD" w:rsidRPr="00401987" w:rsidRDefault="00E550AD" w:rsidP="00C60AF5">
            <w:pPr>
              <w:pStyle w:val="MDPI42tablebody"/>
              <w:spacing w:line="240" w:lineRule="auto"/>
            </w:pPr>
            <w:r>
              <w:t>2</w:t>
            </w:r>
            <w:r>
              <w:rPr>
                <w:b/>
              </w:rPr>
              <w:t xml:space="preserve"> (</w:t>
            </w:r>
            <w:r>
              <w:t>1)</w:t>
            </w:r>
          </w:p>
        </w:tc>
      </w:tr>
      <w:tr w:rsidR="00E550AD" w14:paraId="3C797430" w14:textId="77777777" w:rsidTr="00F43C81">
        <w:trPr>
          <w:trHeight w:val="304"/>
          <w:trPrChange w:id="473" w:author="Shannon" w:date="2024-02-21T12:03:00Z">
            <w:trPr>
              <w:trHeight w:val="304"/>
            </w:trPr>
          </w:trPrChange>
        </w:trPr>
        <w:tc>
          <w:tcPr>
            <w:tcW w:w="1892" w:type="dxa"/>
            <w:tcBorders>
              <w:top w:val="nil"/>
              <w:left w:val="nil"/>
              <w:bottom w:val="single" w:sz="8" w:space="0" w:color="auto"/>
              <w:right w:val="nil"/>
            </w:tcBorders>
            <w:vAlign w:val="center"/>
            <w:tcPrChange w:id="474" w:author="Shannon" w:date="2024-02-21T12:03:00Z">
              <w:tcPr>
                <w:tcW w:w="2061" w:type="dxa"/>
                <w:tcBorders>
                  <w:top w:val="nil"/>
                  <w:left w:val="nil"/>
                  <w:bottom w:val="single" w:sz="8" w:space="0" w:color="auto"/>
                  <w:right w:val="nil"/>
                </w:tcBorders>
                <w:vAlign w:val="center"/>
              </w:tcPr>
            </w:tcPrChange>
          </w:tcPr>
          <w:p w14:paraId="38E033C6" w14:textId="77777777" w:rsidR="00E550AD" w:rsidRDefault="00E550AD" w:rsidP="00C60AF5">
            <w:pPr>
              <w:pStyle w:val="MDPI42tablebody"/>
              <w:spacing w:line="240" w:lineRule="auto"/>
            </w:pPr>
            <w:r>
              <w:t>Fort Matanzas (FM)</w:t>
            </w:r>
          </w:p>
        </w:tc>
        <w:tc>
          <w:tcPr>
            <w:tcW w:w="1489" w:type="dxa"/>
            <w:tcBorders>
              <w:top w:val="nil"/>
              <w:left w:val="nil"/>
              <w:bottom w:val="single" w:sz="8" w:space="0" w:color="auto"/>
              <w:right w:val="nil"/>
            </w:tcBorders>
            <w:vAlign w:val="center"/>
            <w:tcPrChange w:id="475" w:author="Shannon" w:date="2024-02-21T12:03:00Z">
              <w:tcPr>
                <w:tcW w:w="1447" w:type="dxa"/>
                <w:tcBorders>
                  <w:top w:val="nil"/>
                  <w:left w:val="nil"/>
                  <w:bottom w:val="single" w:sz="8" w:space="0" w:color="auto"/>
                  <w:right w:val="nil"/>
                </w:tcBorders>
                <w:vAlign w:val="center"/>
              </w:tcPr>
            </w:tcPrChange>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Change w:id="476" w:author="Shannon" w:date="2024-02-21T12:03:00Z">
              <w:tcPr>
                <w:tcW w:w="1447" w:type="dxa"/>
                <w:tcBorders>
                  <w:top w:val="nil"/>
                  <w:left w:val="nil"/>
                  <w:bottom w:val="single" w:sz="8" w:space="0" w:color="auto"/>
                  <w:right w:val="nil"/>
                </w:tcBorders>
                <w:vAlign w:val="center"/>
              </w:tcPr>
            </w:tcPrChange>
          </w:tcPr>
          <w:p w14:paraId="03829952" w14:textId="780F8D8B" w:rsidR="00E550AD" w:rsidRDefault="00FE785B" w:rsidP="00C60AF5">
            <w:pPr>
              <w:pStyle w:val="MDPI42tablebody"/>
              <w:spacing w:line="240" w:lineRule="auto"/>
            </w:pPr>
            <w:ins w:id="477" w:author="Shannon" w:date="2024-02-21T11:59:00Z">
              <w:r>
                <w:t>26 (14)</w:t>
              </w:r>
            </w:ins>
            <w:del w:id="478" w:author="Shannon" w:date="2024-02-21T12:01:00Z">
              <w:r w:rsidR="00E550AD" w:rsidDel="00FE785B">
                <w:delText>17</w:delText>
              </w:r>
              <w:r w:rsidR="00E550AD" w:rsidDel="00FE785B">
                <w:rPr>
                  <w:b/>
                </w:rPr>
                <w:delText xml:space="preserve"> (</w:delText>
              </w:r>
              <w:r w:rsidR="00E550AD" w:rsidDel="00FE785B">
                <w:delText>4)</w:delText>
              </w:r>
            </w:del>
          </w:p>
        </w:tc>
        <w:tc>
          <w:tcPr>
            <w:tcW w:w="1489" w:type="dxa"/>
            <w:tcBorders>
              <w:top w:val="nil"/>
              <w:left w:val="nil"/>
              <w:bottom w:val="single" w:sz="8" w:space="0" w:color="auto"/>
              <w:right w:val="nil"/>
            </w:tcBorders>
            <w:vAlign w:val="center"/>
            <w:tcPrChange w:id="479" w:author="Shannon" w:date="2024-02-21T12:03:00Z">
              <w:tcPr>
                <w:tcW w:w="1447" w:type="dxa"/>
                <w:tcBorders>
                  <w:top w:val="nil"/>
                  <w:left w:val="nil"/>
                  <w:bottom w:val="single" w:sz="8" w:space="0" w:color="auto"/>
                  <w:right w:val="nil"/>
                </w:tcBorders>
                <w:vAlign w:val="center"/>
              </w:tcPr>
            </w:tcPrChange>
          </w:tcPr>
          <w:p w14:paraId="444093B0" w14:textId="67BBA732" w:rsidR="00E550AD" w:rsidRDefault="00E550AD" w:rsidP="00C60AF5">
            <w:pPr>
              <w:pStyle w:val="MDPI42tablebody"/>
              <w:spacing w:line="240" w:lineRule="auto"/>
            </w:pPr>
            <w:del w:id="480" w:author="Shannon" w:date="2024-02-21T12:00:00Z">
              <w:r w:rsidDel="00FE785B">
                <w:delText xml:space="preserve">26 </w:delText>
              </w:r>
            </w:del>
            <w:ins w:id="481" w:author="Shannon" w:date="2024-02-21T12:00:00Z">
              <w:r w:rsidR="00FE785B">
                <w:t>17</w:t>
              </w:r>
              <w:r w:rsidR="00FE785B">
                <w:t xml:space="preserve"> </w:t>
              </w:r>
            </w:ins>
            <w:r>
              <w:t>(</w:t>
            </w:r>
            <w:del w:id="482" w:author="Shannon" w:date="2024-02-21T12:01:00Z">
              <w:r w:rsidDel="00FE785B">
                <w:delText>1</w:delText>
              </w:r>
            </w:del>
            <w:r>
              <w:t>4)</w:t>
            </w:r>
          </w:p>
        </w:tc>
        <w:tc>
          <w:tcPr>
            <w:tcW w:w="1490" w:type="dxa"/>
            <w:tcBorders>
              <w:top w:val="nil"/>
              <w:left w:val="nil"/>
              <w:bottom w:val="single" w:sz="8" w:space="0" w:color="auto"/>
              <w:right w:val="nil"/>
            </w:tcBorders>
            <w:vAlign w:val="center"/>
            <w:tcPrChange w:id="483" w:author="Shannon" w:date="2024-02-21T12:03:00Z">
              <w:tcPr>
                <w:tcW w:w="1448" w:type="dxa"/>
                <w:tcBorders>
                  <w:top w:val="nil"/>
                  <w:left w:val="nil"/>
                  <w:bottom w:val="single" w:sz="8" w:space="0" w:color="auto"/>
                  <w:right w:val="nil"/>
                </w:tcBorders>
                <w:vAlign w:val="center"/>
              </w:tcPr>
            </w:tcPrChange>
          </w:tcPr>
          <w:p w14:paraId="7C6EA9EA" w14:textId="77777777" w:rsidR="00E550AD" w:rsidRDefault="00E550AD" w:rsidP="00C60AF5">
            <w:pPr>
              <w:pStyle w:val="MDPI42tablebody"/>
              <w:spacing w:line="240" w:lineRule="auto"/>
            </w:pPr>
            <w:r>
              <w:t>2</w:t>
            </w:r>
            <w:r>
              <w:rPr>
                <w:b/>
              </w:rPr>
              <w:t xml:space="preserve"> (</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2E89D196" w:rsidR="00AB6CFE" w:rsidRPr="00A463D6" w:rsidRDefault="00A463D6" w:rsidP="00AB6CFE">
      <w:pPr>
        <w:pStyle w:val="MDPI31text"/>
      </w:pPr>
      <w:r>
        <w:t>Water quality varied across the six years of this study at all stations (</w:t>
      </w:r>
      <w:r w:rsidRPr="00890CD4">
        <w:rPr>
          <w:highlight w:val="yellow"/>
        </w:rPr>
        <w:t xml:space="preserve">Figure </w:t>
      </w:r>
      <w:del w:id="484" w:author="Shannon" w:date="2024-02-21T12:33:00Z">
        <w:r w:rsidRPr="00890CD4" w:rsidDel="003B42B1">
          <w:rPr>
            <w:highlight w:val="yellow"/>
          </w:rPr>
          <w:delText>5</w:delText>
        </w:r>
      </w:del>
      <w:ins w:id="485" w:author="Shannon" w:date="2024-02-21T12:33:00Z">
        <w:r w:rsidR="003B42B1">
          <w:t>6</w:t>
        </w:r>
      </w:ins>
      <w:r>
        <w:t>). Average monthly water temperatures were relatively consistent from year to year and among stations except for a cold snap in the winter between 2017 and 2018 (</w:t>
      </w:r>
      <w:r w:rsidRPr="00890CD4">
        <w:rPr>
          <w:highlight w:val="yellow"/>
        </w:rPr>
        <w:t xml:space="preserve">Figure </w:t>
      </w:r>
      <w:del w:id="486" w:author="Shannon" w:date="2024-02-21T12:33:00Z">
        <w:r w:rsidRPr="00890CD4" w:rsidDel="003B42B1">
          <w:rPr>
            <w:highlight w:val="yellow"/>
          </w:rPr>
          <w:delText>5A</w:delText>
        </w:r>
      </w:del>
      <w:ins w:id="487" w:author="Shannon" w:date="2024-02-21T12:33:00Z">
        <w:r w:rsidR="003B42B1">
          <w:rPr>
            <w:highlight w:val="yellow"/>
          </w:rPr>
          <w:t>6</w:t>
        </w:r>
        <w:r w:rsidR="003B42B1" w:rsidRPr="00890CD4">
          <w:rPr>
            <w:highlight w:val="yellow"/>
          </w:rPr>
          <w:t>A</w:t>
        </w:r>
      </w:ins>
      <w:r>
        <w:t>). There are differences in the salinity, turbidity, and chl-</w:t>
      </w:r>
      <w:r>
        <w:rPr>
          <w:i/>
          <w:iCs/>
        </w:rPr>
        <w:t xml:space="preserve">a </w:t>
      </w:r>
      <w:r>
        <w:t>regimes at all the sites with Pine Island (PI) having lower salinity and higher turbidity and chl-</w:t>
      </w:r>
      <w:r>
        <w:rPr>
          <w:i/>
          <w:iCs/>
        </w:rPr>
        <w:t>a</w:t>
      </w:r>
      <w:r>
        <w:t xml:space="preserve"> than San Sebastian (SS) and Fort Matanzas (FM). There was a large peak in chl-</w:t>
      </w:r>
      <w:r>
        <w:rPr>
          <w:i/>
          <w:iCs/>
        </w:rPr>
        <w:t>a</w:t>
      </w:r>
      <w:r>
        <w:t xml:space="preserve"> at FM in the spring of 2018 (</w:t>
      </w:r>
      <w:r w:rsidRPr="00890CD4">
        <w:rPr>
          <w:highlight w:val="yellow"/>
        </w:rPr>
        <w:t xml:space="preserve">Figure </w:t>
      </w:r>
      <w:del w:id="488" w:author="Shannon" w:date="2024-02-21T12:33:00Z">
        <w:r w:rsidRPr="00890CD4" w:rsidDel="003B42B1">
          <w:rPr>
            <w:highlight w:val="yellow"/>
          </w:rPr>
          <w:delText>5D</w:delText>
        </w:r>
      </w:del>
      <w:ins w:id="489" w:author="Shannon" w:date="2024-02-21T12:33:00Z">
        <w:r w:rsidR="003B42B1">
          <w:rPr>
            <w:highlight w:val="yellow"/>
          </w:rPr>
          <w:t>6</w:t>
        </w:r>
        <w:r w:rsidR="003B42B1" w:rsidRPr="00890CD4">
          <w:rPr>
            <w:highlight w:val="yellow"/>
          </w:rPr>
          <w:t>D</w:t>
        </w:r>
      </w:ins>
      <w:r>
        <w:t>). Turbidity appeared to be much higher between 2017-2019</w:t>
      </w:r>
      <w:r w:rsidR="0038653C">
        <w:t xml:space="preserve"> (</w:t>
      </w:r>
      <w:r w:rsidR="0038653C" w:rsidRPr="004F62D5">
        <w:rPr>
          <w:highlight w:val="yellow"/>
          <w:rPrChange w:id="490" w:author="Dunnigan, Shannon" w:date="2024-02-21T10:37:00Z">
            <w:rPr/>
          </w:rPrChange>
        </w:rPr>
        <w:t xml:space="preserve">Figure </w:t>
      </w:r>
      <w:del w:id="491" w:author="Shannon" w:date="2024-02-21T12:33:00Z">
        <w:r w:rsidR="0038653C" w:rsidRPr="004F62D5" w:rsidDel="003B42B1">
          <w:rPr>
            <w:highlight w:val="yellow"/>
            <w:rPrChange w:id="492" w:author="Dunnigan, Shannon" w:date="2024-02-21T10:37:00Z">
              <w:rPr/>
            </w:rPrChange>
          </w:rPr>
          <w:delText>5C</w:delText>
        </w:r>
      </w:del>
      <w:ins w:id="493" w:author="Shannon" w:date="2024-02-21T12:33:00Z">
        <w:r w:rsidR="003B42B1">
          <w:rPr>
            <w:highlight w:val="yellow"/>
          </w:rPr>
          <w:t>6</w:t>
        </w:r>
        <w:r w:rsidR="003B42B1" w:rsidRPr="004F62D5">
          <w:rPr>
            <w:highlight w:val="yellow"/>
            <w:rPrChange w:id="494" w:author="Dunnigan, Shannon" w:date="2024-02-21T10:37:00Z">
              <w:rPr/>
            </w:rPrChange>
          </w:rPr>
          <w:t>C</w:t>
        </w:r>
      </w:ins>
      <w:r w:rsidR="0038653C">
        <w:t>).</w:t>
      </w:r>
    </w:p>
    <w:p w14:paraId="4D6CBEF4" w14:textId="4C82CA8B"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31"/>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ins w:id="495" w:author="Shannon" w:date="2024-02-21T10:43:00Z">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32"/>
                      <a:stretch>
                        <a:fillRect/>
                      </a:stretch>
                    </pic:blipFill>
                    <pic:spPr>
                      <a:xfrm>
                        <a:off x="0" y="0"/>
                        <a:ext cx="6400813" cy="4114808"/>
                      </a:xfrm>
                      <a:prstGeom prst="rect">
                        <a:avLst/>
                      </a:prstGeom>
                    </pic:spPr>
                  </pic:pic>
                </a:graphicData>
              </a:graphic>
            </wp:inline>
          </w:drawing>
        </w:r>
      </w:ins>
      <w:del w:id="496" w:author="Shannon" w:date="2024-02-21T10:43:00Z">
        <w:r w:rsidR="00711503" w:rsidDel="00EC15FD">
          <w:rPr>
            <w:noProof/>
          </w:rPr>
          <w:drawing>
            <wp:inline distT="0" distB="0" distL="0" distR="0" wp14:anchorId="7B7DCBAF" wp14:editId="5094A315">
              <wp:extent cx="5962650" cy="3771900"/>
              <wp:effectExtent l="0" t="0" r="0" b="0"/>
              <wp:docPr id="701744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3771900"/>
                      </a:xfrm>
                      <a:prstGeom prst="rect">
                        <a:avLst/>
                      </a:prstGeom>
                      <a:noFill/>
                    </pic:spPr>
                  </pic:pic>
                </a:graphicData>
              </a:graphic>
            </wp:inline>
          </w:drawing>
        </w:r>
      </w:del>
    </w:p>
    <w:p w14:paraId="656DB729" w14:textId="1665EDCC" w:rsidR="005F3142" w:rsidRDefault="00711503" w:rsidP="00873698">
      <w:pPr>
        <w:pStyle w:val="MDPI51figurecaption"/>
      </w:pPr>
      <w:r w:rsidRPr="00FA04F1">
        <w:rPr>
          <w:b/>
        </w:rPr>
        <w:t xml:space="preserve">Figure </w:t>
      </w:r>
      <w:del w:id="497" w:author="Shannon" w:date="2024-02-21T11:53:00Z">
        <w:r w:rsidR="00A463D6" w:rsidDel="00FE785B">
          <w:rPr>
            <w:b/>
          </w:rPr>
          <w:delText>5</w:delText>
        </w:r>
      </w:del>
      <w:ins w:id="498" w:author="Shannon" w:date="2024-02-21T11:53:00Z">
        <w:r w:rsidR="00FE785B">
          <w:rPr>
            <w:b/>
          </w:rPr>
          <w:t>6</w:t>
        </w:r>
      </w:ins>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4EF92908" w14:textId="59ABDED3" w:rsidR="005F3142" w:rsidRDefault="0038653C" w:rsidP="00D46C21">
      <w:pPr>
        <w:pStyle w:val="MDPI31text"/>
        <w:rPr>
          <w:ins w:id="499" w:author="Shannon" w:date="2024-02-21T12:45:00Z"/>
        </w:rPr>
      </w:pPr>
      <w:r>
        <w:t>Examining monthly aggregated data revealed some distinctive patterns in water quality across the years and stations; however, further investigation into monthly mini</w:t>
      </w:r>
      <w:ins w:id="500" w:author="Dunnigan, Shannon" w:date="2024-02-21T10:04:00Z">
        <w:r w:rsidR="00E05A87">
          <w:t>mum</w:t>
        </w:r>
      </w:ins>
      <w:del w:id="501" w:author="Dunnigan, Shannon" w:date="2024-02-21T10:04:00Z">
        <w:r w:rsidDel="00E05A87">
          <w:delText>minimum</w:delText>
        </w:r>
      </w:del>
      <w:r>
        <w:t xml:space="preserve"> salinities (</w:t>
      </w:r>
      <w:r w:rsidRPr="00890CD4">
        <w:rPr>
          <w:highlight w:val="yellow"/>
        </w:rPr>
        <w:t xml:space="preserve">Figure </w:t>
      </w:r>
      <w:del w:id="502" w:author="Shannon" w:date="2024-02-21T12:33:00Z">
        <w:r w:rsidRPr="00890CD4" w:rsidDel="0083442A">
          <w:rPr>
            <w:highlight w:val="yellow"/>
          </w:rPr>
          <w:delText>6A</w:delText>
        </w:r>
      </w:del>
      <w:ins w:id="503" w:author="Shannon" w:date="2024-02-21T12:33:00Z">
        <w:r w:rsidR="0083442A">
          <w:rPr>
            <w:highlight w:val="yellow"/>
          </w:rPr>
          <w:t>7</w:t>
        </w:r>
        <w:r w:rsidR="0083442A" w:rsidRPr="00890CD4">
          <w:rPr>
            <w:highlight w:val="yellow"/>
          </w:rPr>
          <w:t>A</w:t>
        </w:r>
      </w:ins>
      <w:r>
        <w:t>) and maximum turbidity (</w:t>
      </w:r>
      <w:r w:rsidRPr="00890CD4">
        <w:rPr>
          <w:highlight w:val="yellow"/>
        </w:rPr>
        <w:t xml:space="preserve">Figure </w:t>
      </w:r>
      <w:del w:id="504" w:author="Shannon" w:date="2024-02-21T12:33:00Z">
        <w:r w:rsidRPr="00890CD4" w:rsidDel="0083442A">
          <w:rPr>
            <w:highlight w:val="yellow"/>
          </w:rPr>
          <w:delText>6B</w:delText>
        </w:r>
      </w:del>
      <w:ins w:id="505" w:author="Shannon" w:date="2024-02-21T12:33:00Z">
        <w:r w:rsidR="0083442A">
          <w:rPr>
            <w:highlight w:val="yellow"/>
          </w:rPr>
          <w:t>7</w:t>
        </w:r>
        <w:r w:rsidR="0083442A" w:rsidRPr="00890CD4">
          <w:rPr>
            <w:highlight w:val="yellow"/>
          </w:rPr>
          <w:t>B</w:t>
        </w:r>
      </w:ins>
      <w:r>
        <w:t>) revealed more distinctive patterns between years. Salinity at the stations that typically averaged more saline (FM and SS) fell well below 30 PSU in the early fall of 2017 and remained relatively low until 2020. There was also a sharp decrease in salinity at the FM station in the late summer of 2019. Monthly turbidity spikes were observed in the fall of 2016 and 2017, and in the early spring of 2020.</w:t>
      </w:r>
    </w:p>
    <w:p w14:paraId="6A179766" w14:textId="1354F32B" w:rsidR="000B3B2E" w:rsidRDefault="000B3B2E" w:rsidP="000B3B2E">
      <w:pPr>
        <w:pStyle w:val="MDPI31text"/>
      </w:pPr>
      <w:ins w:id="506" w:author="Shannon" w:date="2024-02-21T12:45:00Z">
        <w:r w:rsidRPr="00890CD4">
          <w:t xml:space="preserve">Water quality conditions </w:t>
        </w:r>
        <w:r>
          <w:t xml:space="preserve">were different </w:t>
        </w:r>
        <w:r w:rsidRPr="00890CD4">
          <w:t xml:space="preserve">within the settlement period (April – October) </w:t>
        </w:r>
        <w:r>
          <w:t xml:space="preserve">compared </w:t>
        </w:r>
        <w:r w:rsidRPr="00890CD4">
          <w:t>outside (January – March, November – December)</w:t>
        </w:r>
        <w:r>
          <w:t xml:space="preserve"> the period (</w:t>
        </w:r>
        <w:r w:rsidRPr="00890CD4">
          <w:rPr>
            <w:highlight w:val="yellow"/>
          </w:rPr>
          <w:t xml:space="preserve">Table </w:t>
        </w:r>
      </w:ins>
      <w:ins w:id="507" w:author="Shannon" w:date="2024-02-21T12:46:00Z">
        <w:r>
          <w:t>4</w:t>
        </w:r>
      </w:ins>
      <w:ins w:id="508" w:author="Shannon" w:date="2024-02-21T12:45:00Z">
        <w:r>
          <w:t>). Temperature, salinity, and chl-</w:t>
        </w:r>
        <w:r>
          <w:rPr>
            <w:i/>
            <w:iCs/>
          </w:rPr>
          <w:t>a</w:t>
        </w:r>
        <w:r>
          <w:t xml:space="preserve"> are higher inside the period than outside. Turbidity patterns appear to show no differences associated with the months of spat settlement. </w:t>
        </w:r>
      </w:ins>
    </w:p>
    <w:p w14:paraId="4DB93541" w14:textId="448886F9" w:rsidR="00E62043" w:rsidRDefault="0083442A" w:rsidP="00890CD4">
      <w:pPr>
        <w:pStyle w:val="MDPI31text"/>
        <w:ind w:left="0" w:firstLine="0"/>
        <w:jc w:val="right"/>
      </w:pPr>
      <w:ins w:id="509" w:author="Shannon" w:date="2024-02-21T12:34:00Z">
        <w:r>
          <w:rPr>
            <w:noProof/>
            <w:snapToGrid/>
          </w:rPr>
          <w:lastRenderedPageBreak/>
          <w:drawing>
            <wp:inline distT="0" distB="0" distL="0" distR="0" wp14:anchorId="44AED333" wp14:editId="3CF1874D">
              <wp:extent cx="5029210" cy="3657607"/>
              <wp:effectExtent l="0" t="0" r="0" b="0"/>
              <wp:docPr id="671065253" name="Picture 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3" name="Picture 10" descr="Graphical user interface, chart, histogram&#10;&#10;Description automatically generated"/>
                      <pic:cNvPicPr/>
                    </pic:nvPicPr>
                    <pic:blipFill>
                      <a:blip r:embed="rId34"/>
                      <a:stretch>
                        <a:fillRect/>
                      </a:stretch>
                    </pic:blipFill>
                    <pic:spPr>
                      <a:xfrm>
                        <a:off x="0" y="0"/>
                        <a:ext cx="5029210" cy="3657607"/>
                      </a:xfrm>
                      <a:prstGeom prst="rect">
                        <a:avLst/>
                      </a:prstGeom>
                    </pic:spPr>
                  </pic:pic>
                </a:graphicData>
              </a:graphic>
            </wp:inline>
          </w:drawing>
        </w:r>
      </w:ins>
      <w:del w:id="510" w:author="Shannon" w:date="2024-02-21T10:44:00Z">
        <w:r w:rsidR="00E62043" w:rsidDel="00EC15FD">
          <w:rPr>
            <w:noProof/>
          </w:rPr>
          <w:drawing>
            <wp:inline distT="0" distB="0" distL="0" distR="0" wp14:anchorId="72690146" wp14:editId="7829318A">
              <wp:extent cx="5010150" cy="3771900"/>
              <wp:effectExtent l="0" t="0" r="0" b="0"/>
              <wp:docPr id="1133060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b="11607"/>
                      <a:stretch/>
                    </pic:blipFill>
                    <pic:spPr bwMode="auto">
                      <a:xfrm>
                        <a:off x="0" y="0"/>
                        <a:ext cx="5010150" cy="3771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3935A0C" w14:textId="0622B5FB" w:rsidR="00E62043" w:rsidRDefault="00E62043" w:rsidP="00890CD4">
      <w:pPr>
        <w:pStyle w:val="MDPI51figurecaption"/>
      </w:pPr>
      <w:r w:rsidRPr="00FA04F1">
        <w:rPr>
          <w:b/>
        </w:rPr>
        <w:t xml:space="preserve">Figure </w:t>
      </w:r>
      <w:del w:id="511" w:author="Shannon" w:date="2024-02-21T11:53:00Z">
        <w:r w:rsidR="0038653C" w:rsidDel="00FE785B">
          <w:rPr>
            <w:b/>
          </w:rPr>
          <w:delText>6</w:delText>
        </w:r>
      </w:del>
      <w:ins w:id="512" w:author="Shannon" w:date="2024-02-21T11:53:00Z">
        <w:r w:rsidR="00FE785B">
          <w:rPr>
            <w:b/>
          </w:rPr>
          <w:t>7</w:t>
        </w:r>
      </w:ins>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722E0799" w14:textId="79A54E75" w:rsidR="0038653C" w:rsidRPr="00890CD4" w:rsidDel="000B3B2E" w:rsidRDefault="0038653C" w:rsidP="00890CD4">
      <w:pPr>
        <w:pStyle w:val="MDPI31text"/>
        <w:rPr>
          <w:del w:id="513" w:author="Shannon" w:date="2024-02-21T12:45:00Z"/>
        </w:rPr>
      </w:pPr>
      <w:del w:id="514" w:author="Shannon" w:date="2024-02-21T12:45:00Z">
        <w:r w:rsidRPr="00890CD4" w:rsidDel="000B3B2E">
          <w:delText xml:space="preserve">Water quality conditions </w:delText>
        </w:r>
        <w:r w:rsidR="00B61829" w:rsidDel="000B3B2E">
          <w:delText>were different</w:delText>
        </w:r>
        <w:r w:rsidDel="000B3B2E">
          <w:delText xml:space="preserve"> </w:delText>
        </w:r>
        <w:r w:rsidRPr="00890CD4" w:rsidDel="000B3B2E">
          <w:delText xml:space="preserve">within the settlement period (April – October) </w:delText>
        </w:r>
        <w:r w:rsidDel="000B3B2E">
          <w:delText xml:space="preserve">compared </w:delText>
        </w:r>
        <w:r w:rsidRPr="00890CD4" w:rsidDel="000B3B2E">
          <w:delText>outside (January – March, November – December)</w:delText>
        </w:r>
        <w:r w:rsidDel="000B3B2E">
          <w:delText xml:space="preserve"> the period (</w:delText>
        </w:r>
        <w:r w:rsidRPr="00890CD4" w:rsidDel="000B3B2E">
          <w:rPr>
            <w:highlight w:val="yellow"/>
          </w:rPr>
          <w:delText>Table 5</w:delText>
        </w:r>
        <w:r w:rsidDel="000B3B2E">
          <w:delText>). Temperature, salinity, and chl-</w:delText>
        </w:r>
        <w:r w:rsidDel="000B3B2E">
          <w:rPr>
            <w:i/>
            <w:iCs/>
          </w:rPr>
          <w:delText>a</w:delText>
        </w:r>
        <w:r w:rsidDel="000B3B2E">
          <w:delText xml:space="preserve"> are higher </w:delText>
        </w:r>
        <w:r w:rsidR="00B61829" w:rsidDel="000B3B2E">
          <w:delText>inside</w:delText>
        </w:r>
        <w:r w:rsidDel="000B3B2E">
          <w:delText xml:space="preserve"> the period than outside. Turbidity patterns appear to be </w:delText>
        </w:r>
        <w:r w:rsidR="00B61829" w:rsidDel="000B3B2E">
          <w:delText>show no differences associated with the months of spat settlement</w:delText>
        </w:r>
        <w:r w:rsidDel="000B3B2E">
          <w:delText xml:space="preserve">. </w:delText>
        </w:r>
      </w:del>
    </w:p>
    <w:p w14:paraId="784D703C" w14:textId="034517BA" w:rsidR="00FC758B" w:rsidRPr="00482E36" w:rsidRDefault="00EC15FD" w:rsidP="00FC758B">
      <w:pPr>
        <w:pStyle w:val="MDPI41tablecaption"/>
      </w:pPr>
      <w:del w:id="515" w:author="Shannon" w:date="2024-02-21T10:45:00Z">
        <w:r w:rsidDel="00EC15FD">
          <w:rPr>
            <w:noProof/>
          </w:rPr>
          <w:drawing>
            <wp:anchor distT="0" distB="0" distL="114300" distR="114300" simplePos="0" relativeHeight="251660288" behindDoc="0" locked="0" layoutInCell="1" allowOverlap="1" wp14:anchorId="77FDB8C1" wp14:editId="38C4F990">
              <wp:simplePos x="0" y="0"/>
              <wp:positionH relativeFrom="column">
                <wp:posOffset>3201035</wp:posOffset>
              </wp:positionH>
              <wp:positionV relativeFrom="paragraph">
                <wp:posOffset>7620</wp:posOffset>
              </wp:positionV>
              <wp:extent cx="1875790" cy="142240"/>
              <wp:effectExtent l="0" t="0" r="0" b="0"/>
              <wp:wrapNone/>
              <wp:docPr id="59233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31"/>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del>
      <w:r w:rsidR="00FC758B" w:rsidRPr="00B07E0E">
        <w:rPr>
          <w:b/>
        </w:rPr>
        <w:t xml:space="preserve">Table </w:t>
      </w:r>
      <w:del w:id="516" w:author="Shannon" w:date="2024-02-21T12:46:00Z">
        <w:r w:rsidR="0038653C" w:rsidDel="000B3B2E">
          <w:rPr>
            <w:b/>
          </w:rPr>
          <w:delText>5</w:delText>
        </w:r>
      </w:del>
      <w:ins w:id="517" w:author="Shannon" w:date="2024-02-21T12:46:00Z">
        <w:r w:rsidR="000B3B2E">
          <w:rPr>
            <w:b/>
          </w:rPr>
          <w:t>4</w:t>
        </w:r>
      </w:ins>
      <w:r w:rsidR="00FC758B" w:rsidRPr="00B07E0E">
        <w:rPr>
          <w:b/>
        </w:rPr>
        <w:t xml:space="preserve">. </w:t>
      </w:r>
      <w:r w:rsidR="00482E36">
        <w:t xml:space="preserve">Summary statistics of water quality parameters collected from the Guana Tolomato Matanzas National Estuarine Research Reserve System-Wide Monitoring Program stations inside the spat settlement period (April – October) and outside of the settlement period (January – March, November – December). Temperature (Temp., Celsius), salinity (Sal., PSU), and turbidity (Turb., NTU) are calculated from 15-minute data from data sondes continuously deployed at each station. Chlorophyll </w:t>
      </w:r>
      <w:r w:rsidR="00482E36">
        <w:rPr>
          <w:i/>
          <w:iCs/>
        </w:rPr>
        <w:t xml:space="preserve">a </w:t>
      </w:r>
      <w:r w:rsidR="00482E36">
        <w:t>(Chl-</w:t>
      </w:r>
      <w:r w:rsidR="00482E36">
        <w:rPr>
          <w:i/>
          <w:iCs/>
        </w:rPr>
        <w:t>a</w:t>
      </w:r>
      <w:r w:rsidR="00482E36">
        <w:t xml:space="preserve">, µg/L) is collected monthly in duplicate at each station. All data is from the </w:t>
      </w:r>
      <w:del w:id="518" w:author="Prevost, Hans" w:date="2024-02-16T10:08:00Z">
        <w:r w:rsidR="00482E36" w:rsidDel="00890CD4">
          <w:delText>time period</w:delText>
        </w:r>
      </w:del>
      <w:ins w:id="519" w:author="Prevost, Hans" w:date="2024-02-16T10:08:00Z">
        <w:r w:rsidR="00890CD4">
          <w:t>period</w:t>
        </w:r>
      </w:ins>
      <w:r w:rsidR="00482E36">
        <w:t xml:space="preserve"> of the study: January 2015 – December 2020.</w:t>
      </w:r>
      <w:ins w:id="520" w:author="Prevost, Hans" w:date="2024-02-16T10:10:00Z">
        <w:r w:rsidR="00890CD4">
          <w:t xml:space="preserve"> SE = standard error. </w:t>
        </w:r>
      </w:ins>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r>
              <w:rPr>
                <w:b/>
                <w:bCs/>
              </w:rPr>
              <w:t>Chl-</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r>
              <w:rPr>
                <w:b/>
                <w:bCs/>
              </w:rPr>
              <w:t>Chl-</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rPr>
                <w:ins w:id="521" w:author="Prevost, Hans" w:date="2024-02-16T10:08:00Z"/>
              </w:rPr>
            </w:pPr>
            <w:r>
              <w:t xml:space="preserve">Mean </w:t>
            </w:r>
          </w:p>
          <w:p w14:paraId="2EC59628" w14:textId="1D39E245" w:rsidR="00FC758B" w:rsidRPr="00655E61" w:rsidRDefault="00FC758B" w:rsidP="00FC758B">
            <w:pPr>
              <w:pStyle w:val="MDPI42tablebody"/>
            </w:pPr>
            <w:del w:id="522" w:author="Prevost, Hans" w:date="2024-02-16T10:08:00Z">
              <w:r w:rsidDel="00890CD4">
                <w:delText>(</w:delText>
              </w:r>
            </w:del>
            <w:r>
              <w:t>SE</w:t>
            </w:r>
            <w:del w:id="523" w:author="Prevost, Hans" w:date="2024-02-16T10:08:00Z">
              <w:r w:rsidDel="00890CD4">
                <w:delText>)</w:delText>
              </w:r>
            </w:del>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0A154AF7" w:rsidR="00FC758B" w:rsidRPr="00655E61" w:rsidRDefault="00FD3734" w:rsidP="00FC758B">
            <w:pPr>
              <w:pStyle w:val="MDPI42tablebody"/>
            </w:pPr>
            <w:del w:id="524" w:author="Prevost, Hans" w:date="2024-02-16T10:09:00Z">
              <w:r w:rsidDel="00890CD4">
                <w:delText>(</w:delText>
              </w:r>
            </w:del>
            <w:r>
              <w:t>0.01</w:t>
            </w:r>
            <w:del w:id="525" w:author="Prevost, Hans" w:date="2024-02-16T10:09:00Z">
              <w:r w:rsidDel="00890CD4">
                <w:delText>)</w:delText>
              </w:r>
            </w:del>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4E3DC172" w:rsidR="00FC758B" w:rsidRPr="00655E61" w:rsidRDefault="00FD3734" w:rsidP="00FC758B">
            <w:pPr>
              <w:pStyle w:val="MDPI42tablebody"/>
            </w:pPr>
            <w:del w:id="526" w:author="Prevost, Hans" w:date="2024-02-16T10:09:00Z">
              <w:r w:rsidDel="00890CD4">
                <w:delText>(</w:delText>
              </w:r>
            </w:del>
            <w:r>
              <w:t>0.02</w:t>
            </w:r>
            <w:del w:id="527" w:author="Prevost, Hans" w:date="2024-02-16T10:09:00Z">
              <w:r w:rsidDel="00890CD4">
                <w:delText>)</w:delText>
              </w:r>
            </w:del>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57FD0562" w:rsidR="00FC758B" w:rsidRPr="00655E61" w:rsidRDefault="00FD3734" w:rsidP="00FC758B">
            <w:pPr>
              <w:pStyle w:val="MDPI42tablebody"/>
            </w:pPr>
            <w:del w:id="528" w:author="Prevost, Hans" w:date="2024-02-16T10:09:00Z">
              <w:r w:rsidDel="00890CD4">
                <w:delText>(</w:delText>
              </w:r>
            </w:del>
            <w:r>
              <w:t>0.02</w:t>
            </w:r>
            <w:del w:id="529" w:author="Prevost, Hans" w:date="2024-02-16T10:09:00Z">
              <w:r w:rsidDel="00890CD4">
                <w:delText>)</w:delText>
              </w:r>
            </w:del>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1A0CB153" w:rsidR="00FC758B" w:rsidRPr="00655E61" w:rsidRDefault="00FD3734" w:rsidP="00FC758B">
            <w:pPr>
              <w:pStyle w:val="MDPI42tablebody"/>
            </w:pPr>
            <w:del w:id="530" w:author="Prevost, Hans" w:date="2024-02-16T10:10:00Z">
              <w:r w:rsidDel="00890CD4">
                <w:delText>(</w:delText>
              </w:r>
            </w:del>
            <w:r>
              <w:t>0.01</w:t>
            </w:r>
            <w:del w:id="531" w:author="Prevost, Hans" w:date="2024-02-16T10:10:00Z">
              <w:r w:rsidDel="00890CD4">
                <w:delText>)</w:delText>
              </w:r>
            </w:del>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51605762" w:rsidR="00FC758B" w:rsidRPr="00655E61" w:rsidRDefault="00FD3734" w:rsidP="00FC758B">
            <w:pPr>
              <w:pStyle w:val="MDPI42tablebody"/>
            </w:pPr>
            <w:del w:id="532" w:author="Prevost, Hans" w:date="2024-02-16T10:10:00Z">
              <w:r w:rsidDel="00890CD4">
                <w:delText>(</w:delText>
              </w:r>
            </w:del>
            <w:r>
              <w:t>0.01</w:t>
            </w:r>
            <w:del w:id="533" w:author="Prevost, Hans" w:date="2024-02-16T10:10:00Z">
              <w:r w:rsidDel="00890CD4">
                <w:delText>)</w:delText>
              </w:r>
            </w:del>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0E9268E8" w:rsidR="00FC758B" w:rsidRPr="00655E61" w:rsidRDefault="0065735A" w:rsidP="00FC758B">
            <w:pPr>
              <w:pStyle w:val="MDPI42tablebody"/>
            </w:pPr>
            <w:del w:id="534" w:author="Prevost, Hans" w:date="2024-02-16T10:10:00Z">
              <w:r w:rsidDel="00890CD4">
                <w:delText>(</w:delText>
              </w:r>
            </w:del>
            <w:r>
              <w:t>0.02</w:t>
            </w:r>
            <w:del w:id="535" w:author="Prevost, Hans" w:date="2024-02-16T10:10:00Z">
              <w:r w:rsidDel="00890CD4">
                <w:delText>)</w:delText>
              </w:r>
            </w:del>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01E6E24D" w:rsidR="00FC758B" w:rsidRPr="00655E61" w:rsidRDefault="0065735A" w:rsidP="00FC758B">
            <w:pPr>
              <w:pStyle w:val="MDPI42tablebody"/>
            </w:pPr>
            <w:del w:id="536" w:author="Prevost, Hans" w:date="2024-02-16T10:10:00Z">
              <w:r w:rsidDel="00890CD4">
                <w:delText>(</w:delText>
              </w:r>
            </w:del>
            <w:r>
              <w:t>0.01</w:t>
            </w:r>
            <w:del w:id="537" w:author="Prevost, Hans" w:date="2024-02-16T10:10:00Z">
              <w:r w:rsidDel="00890CD4">
                <w:delText>)</w:delText>
              </w:r>
            </w:del>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455E248C" w:rsidR="00FC758B" w:rsidRPr="00655E61" w:rsidRDefault="0065735A" w:rsidP="00FC758B">
            <w:pPr>
              <w:pStyle w:val="MDPI42tablebody"/>
            </w:pPr>
            <w:del w:id="538" w:author="Prevost, Hans" w:date="2024-02-16T10:10:00Z">
              <w:r w:rsidDel="00890CD4">
                <w:delText>(</w:delText>
              </w:r>
            </w:del>
            <w:r>
              <w:t>0.01</w:t>
            </w:r>
            <w:del w:id="539" w:author="Prevost, Hans" w:date="2024-02-16T10:10:00Z">
              <w:r w:rsidDel="00890CD4">
                <w:delText>)</w:delText>
              </w:r>
            </w:del>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rPr>
                <w:ins w:id="540" w:author="Prevost, Hans" w:date="2024-02-16T10:08:00Z"/>
              </w:rPr>
            </w:pPr>
            <w:r>
              <w:t xml:space="preserve">Mean </w:t>
            </w:r>
          </w:p>
          <w:p w14:paraId="3551F9EA" w14:textId="2F3D1D75" w:rsidR="00391E09" w:rsidRPr="00655E61" w:rsidRDefault="00391E09" w:rsidP="00FC758B">
            <w:pPr>
              <w:pStyle w:val="MDPI42tablebody"/>
            </w:pPr>
            <w:del w:id="541" w:author="Prevost, Hans" w:date="2024-02-16T10:08:00Z">
              <w:r w:rsidDel="00890CD4">
                <w:delText>(</w:delText>
              </w:r>
            </w:del>
            <w:r>
              <w:t>SE</w:t>
            </w:r>
            <w:del w:id="542" w:author="Prevost, Hans" w:date="2024-02-16T10:08:00Z">
              <w:r w:rsidDel="00890CD4">
                <w:delText>)</w:delText>
              </w:r>
            </w:del>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315A8A13" w:rsidR="00391E09" w:rsidRPr="00655E61" w:rsidRDefault="0065735A" w:rsidP="00FC758B">
            <w:pPr>
              <w:pStyle w:val="MDPI42tablebody"/>
            </w:pPr>
            <w:del w:id="543" w:author="Prevost, Hans" w:date="2024-02-16T10:09:00Z">
              <w:r w:rsidDel="00890CD4">
                <w:delText>(</w:delText>
              </w:r>
            </w:del>
            <w:r>
              <w:t>0.01</w:t>
            </w:r>
            <w:del w:id="544" w:author="Prevost, Hans" w:date="2024-02-16T10:09:00Z">
              <w:r w:rsidDel="00890CD4">
                <w:delText>)</w:delText>
              </w:r>
            </w:del>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1076ECA5" w:rsidR="0065735A" w:rsidRPr="00655E61" w:rsidRDefault="0065735A" w:rsidP="00FC758B">
            <w:pPr>
              <w:pStyle w:val="MDPI42tablebody"/>
            </w:pPr>
            <w:del w:id="545" w:author="Prevost, Hans" w:date="2024-02-16T10:09:00Z">
              <w:r w:rsidDel="00890CD4">
                <w:delText>(</w:delText>
              </w:r>
            </w:del>
            <w:r>
              <w:t>0.01</w:t>
            </w:r>
            <w:del w:id="546" w:author="Prevost, Hans" w:date="2024-02-16T10:09:00Z">
              <w:r w:rsidDel="00890CD4">
                <w:delText>)</w:delText>
              </w:r>
            </w:del>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6312A37C" w:rsidR="0065735A" w:rsidRPr="00655E61" w:rsidRDefault="0065735A" w:rsidP="00FC758B">
            <w:pPr>
              <w:pStyle w:val="MDPI42tablebody"/>
            </w:pPr>
            <w:del w:id="547" w:author="Prevost, Hans" w:date="2024-02-16T10:09:00Z">
              <w:r w:rsidDel="00890CD4">
                <w:delText>(</w:delText>
              </w:r>
            </w:del>
            <w:r>
              <w:t>0.02</w:t>
            </w:r>
            <w:del w:id="548" w:author="Prevost, Hans" w:date="2024-02-16T10:09:00Z">
              <w:r w:rsidDel="00890CD4">
                <w:delText>)</w:delText>
              </w:r>
            </w:del>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02E5D777" w:rsidR="0065735A" w:rsidRPr="00655E61" w:rsidRDefault="0065735A" w:rsidP="00FC758B">
            <w:pPr>
              <w:pStyle w:val="MDPI42tablebody"/>
            </w:pPr>
            <w:del w:id="549" w:author="Prevost, Hans" w:date="2024-02-16T10:09:00Z">
              <w:r w:rsidDel="00890CD4">
                <w:delText>(</w:delText>
              </w:r>
            </w:del>
            <w:r>
              <w:t>0.01</w:t>
            </w:r>
            <w:del w:id="550" w:author="Prevost, Hans" w:date="2024-02-16T10:09:00Z">
              <w:r w:rsidDel="00890CD4">
                <w:delText>)</w:delText>
              </w:r>
            </w:del>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20D54507" w:rsidR="0065735A" w:rsidRPr="00655E61" w:rsidRDefault="0065735A" w:rsidP="00FC758B">
            <w:pPr>
              <w:pStyle w:val="MDPI42tablebody"/>
            </w:pPr>
            <w:del w:id="551" w:author="Prevost, Hans" w:date="2024-02-16T10:09:00Z">
              <w:r w:rsidDel="00890CD4">
                <w:delText>(</w:delText>
              </w:r>
            </w:del>
            <w:r>
              <w:t>0.01</w:t>
            </w:r>
            <w:del w:id="552" w:author="Prevost, Hans" w:date="2024-02-16T10:09:00Z">
              <w:r w:rsidDel="00890CD4">
                <w:delText>)</w:delText>
              </w:r>
            </w:del>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590EB0C8" w:rsidR="0065735A" w:rsidRPr="00655E61" w:rsidRDefault="0065735A" w:rsidP="00FC758B">
            <w:pPr>
              <w:pStyle w:val="MDPI42tablebody"/>
            </w:pPr>
            <w:del w:id="553" w:author="Prevost, Hans" w:date="2024-02-16T10:09:00Z">
              <w:r w:rsidDel="00890CD4">
                <w:delText>(</w:delText>
              </w:r>
            </w:del>
            <w:r>
              <w:t>0.01</w:t>
            </w:r>
            <w:del w:id="554" w:author="Prevost, Hans" w:date="2024-02-16T10:09:00Z">
              <w:r w:rsidDel="00890CD4">
                <w:delText>)</w:delText>
              </w:r>
            </w:del>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138B6741" w:rsidR="0065735A" w:rsidRPr="00655E61" w:rsidRDefault="0065735A" w:rsidP="00FC758B">
            <w:pPr>
              <w:pStyle w:val="MDPI42tablebody"/>
            </w:pPr>
            <w:del w:id="555" w:author="Prevost, Hans" w:date="2024-02-16T10:09:00Z">
              <w:r w:rsidDel="00890CD4">
                <w:delText>(</w:delText>
              </w:r>
            </w:del>
            <w:r>
              <w:t>0.02</w:t>
            </w:r>
            <w:del w:id="556" w:author="Prevost, Hans" w:date="2024-02-16T10:09:00Z">
              <w:r w:rsidDel="00890CD4">
                <w:delText>)</w:delText>
              </w:r>
            </w:del>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04E5F836" w:rsidR="0065735A" w:rsidRPr="00655E61" w:rsidRDefault="0065735A" w:rsidP="00FC758B">
            <w:pPr>
              <w:pStyle w:val="MDPI42tablebody"/>
            </w:pPr>
            <w:del w:id="557" w:author="Prevost, Hans" w:date="2024-02-16T10:09:00Z">
              <w:r w:rsidDel="00890CD4">
                <w:delText>(</w:delText>
              </w:r>
            </w:del>
            <w:r>
              <w:t>0.01</w:t>
            </w:r>
            <w:del w:id="558" w:author="Prevost, Hans" w:date="2024-02-16T10:09:00Z">
              <w:r w:rsidDel="00890CD4">
                <w:delText>)</w:delText>
              </w:r>
            </w:del>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rPr>
                <w:ins w:id="559" w:author="Prevost, Hans" w:date="2024-02-16T10:08:00Z"/>
              </w:rPr>
            </w:pPr>
            <w:r>
              <w:t xml:space="preserve">Mean </w:t>
            </w:r>
          </w:p>
          <w:p w14:paraId="623BB94F" w14:textId="472E5A77" w:rsidR="00391E09" w:rsidRPr="00655E61" w:rsidRDefault="00391E09" w:rsidP="00391E09">
            <w:pPr>
              <w:pStyle w:val="MDPI42tablebody"/>
            </w:pPr>
            <w:del w:id="560" w:author="Prevost, Hans" w:date="2024-02-16T10:08:00Z">
              <w:r w:rsidDel="00890CD4">
                <w:delText>(</w:delText>
              </w:r>
            </w:del>
            <w:r>
              <w:t>SE</w:t>
            </w:r>
            <w:del w:id="561" w:author="Prevost, Hans" w:date="2024-02-16T10:08:00Z">
              <w:r w:rsidDel="00890CD4">
                <w:delText>)</w:delText>
              </w:r>
            </w:del>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712C87CF" w:rsidR="0065735A" w:rsidRPr="00655E61" w:rsidRDefault="0065735A" w:rsidP="00391E09">
            <w:pPr>
              <w:pStyle w:val="MDPI42tablebody"/>
            </w:pPr>
            <w:del w:id="562" w:author="Prevost, Hans" w:date="2024-02-16T10:08:00Z">
              <w:r w:rsidDel="00890CD4">
                <w:delText>(</w:delText>
              </w:r>
            </w:del>
            <w:r>
              <w:t>0.01</w:t>
            </w:r>
            <w:del w:id="563" w:author="Prevost, Hans" w:date="2024-02-16T10:08:00Z">
              <w:r w:rsidDel="00890CD4">
                <w:delText>)</w:delText>
              </w:r>
            </w:del>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0AF6C6A3" w:rsidR="0065735A" w:rsidRPr="00655E61" w:rsidRDefault="0065735A" w:rsidP="00391E09">
            <w:pPr>
              <w:pStyle w:val="MDPI42tablebody"/>
            </w:pPr>
            <w:del w:id="564" w:author="Prevost, Hans" w:date="2024-02-16T10:08:00Z">
              <w:r w:rsidDel="00890CD4">
                <w:delText>(</w:delText>
              </w:r>
            </w:del>
            <w:r>
              <w:t>0.01</w:t>
            </w:r>
            <w:del w:id="565" w:author="Prevost, Hans" w:date="2024-02-16T10:08:00Z">
              <w:r w:rsidDel="00890CD4">
                <w:delText>)</w:delText>
              </w:r>
            </w:del>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3C1E913F" w:rsidR="0065735A" w:rsidRPr="00655E61" w:rsidRDefault="0065735A" w:rsidP="00391E09">
            <w:pPr>
              <w:pStyle w:val="MDPI42tablebody"/>
            </w:pPr>
            <w:del w:id="566" w:author="Prevost, Hans" w:date="2024-02-16T10:08:00Z">
              <w:r w:rsidDel="00890CD4">
                <w:delText>(</w:delText>
              </w:r>
            </w:del>
            <w:r>
              <w:t>0.02</w:t>
            </w:r>
            <w:del w:id="567" w:author="Prevost, Hans" w:date="2024-02-16T10:08:00Z">
              <w:r w:rsidDel="00890CD4">
                <w:delText>)</w:delText>
              </w:r>
            </w:del>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7FF9FCE7" w:rsidR="0065735A" w:rsidRPr="00655E61" w:rsidRDefault="0065735A" w:rsidP="00391E09">
            <w:pPr>
              <w:pStyle w:val="MDPI42tablebody"/>
            </w:pPr>
            <w:del w:id="568" w:author="Prevost, Hans" w:date="2024-02-16T10:09:00Z">
              <w:r w:rsidDel="00890CD4">
                <w:delText>(</w:delText>
              </w:r>
            </w:del>
            <w:r>
              <w:t>0.01</w:t>
            </w:r>
            <w:del w:id="569" w:author="Prevost, Hans" w:date="2024-02-16T10:09:00Z">
              <w:r w:rsidDel="00890CD4">
                <w:delText>)</w:delText>
              </w:r>
            </w:del>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10C4E54D" w:rsidR="0065735A" w:rsidRPr="00655E61" w:rsidRDefault="0065735A" w:rsidP="00391E09">
            <w:pPr>
              <w:pStyle w:val="MDPI42tablebody"/>
            </w:pPr>
            <w:del w:id="570" w:author="Prevost, Hans" w:date="2024-02-16T10:09:00Z">
              <w:r w:rsidDel="00890CD4">
                <w:delText>(</w:delText>
              </w:r>
            </w:del>
            <w:r>
              <w:t>0.01</w:t>
            </w:r>
            <w:del w:id="571" w:author="Prevost, Hans" w:date="2024-02-16T10:09:00Z">
              <w:r w:rsidDel="00890CD4">
                <w:delText>)</w:delText>
              </w:r>
            </w:del>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0E3336A5" w:rsidR="0065735A" w:rsidRPr="00655E61" w:rsidRDefault="0065735A" w:rsidP="00391E09">
            <w:pPr>
              <w:pStyle w:val="MDPI42tablebody"/>
            </w:pPr>
            <w:del w:id="572" w:author="Prevost, Hans" w:date="2024-02-16T10:09:00Z">
              <w:r w:rsidDel="00890CD4">
                <w:delText>(</w:delText>
              </w:r>
            </w:del>
            <w:r>
              <w:t>0.01</w:t>
            </w:r>
            <w:del w:id="573" w:author="Prevost, Hans" w:date="2024-02-16T10:09:00Z">
              <w:r w:rsidDel="00890CD4">
                <w:delText>)</w:delText>
              </w:r>
            </w:del>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3AEED1DD" w:rsidR="0065735A" w:rsidRPr="00655E61" w:rsidRDefault="0065735A" w:rsidP="00391E09">
            <w:pPr>
              <w:pStyle w:val="MDPI42tablebody"/>
            </w:pPr>
            <w:del w:id="574" w:author="Prevost, Hans" w:date="2024-02-16T10:09:00Z">
              <w:r w:rsidDel="00890CD4">
                <w:delText>(</w:delText>
              </w:r>
            </w:del>
            <w:r>
              <w:t>0.01</w:t>
            </w:r>
            <w:del w:id="575" w:author="Prevost, Hans" w:date="2024-02-16T10:09:00Z">
              <w:r w:rsidDel="00890CD4">
                <w:delText>)</w:delText>
              </w:r>
            </w:del>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2279EDDE" w:rsidR="0065735A" w:rsidRPr="00655E61" w:rsidRDefault="0065735A" w:rsidP="00391E09">
            <w:pPr>
              <w:pStyle w:val="MDPI42tablebody"/>
            </w:pPr>
            <w:del w:id="576" w:author="Prevost, Hans" w:date="2024-02-16T10:09:00Z">
              <w:r w:rsidDel="00890CD4">
                <w:delText>(</w:delText>
              </w:r>
            </w:del>
            <w:r>
              <w:t>0.004</w:t>
            </w:r>
            <w:del w:id="577" w:author="Prevost, Hans" w:date="2024-02-16T10:09:00Z">
              <w:r w:rsidDel="00890CD4">
                <w:delText>)</w:delText>
              </w:r>
            </w:del>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4F1C628C" w14:textId="77777777" w:rsidR="009A445C" w:rsidRDefault="009A445C" w:rsidP="009A445C">
      <w:pPr>
        <w:pStyle w:val="MDPI21heading1"/>
        <w:rPr>
          <w:ins w:id="578" w:author="Prevost, Hans" w:date="2024-02-16T10:16:00Z"/>
        </w:rPr>
      </w:pPr>
      <w:bookmarkStart w:id="579" w:name="page3"/>
      <w:bookmarkEnd w:id="579"/>
      <w:r w:rsidRPr="00325902">
        <w:t>4. Discussion</w:t>
      </w:r>
    </w:p>
    <w:p w14:paraId="72DFA7CE" w14:textId="512D39F3" w:rsidR="00254FEF" w:rsidRPr="00254FEF" w:rsidRDefault="00254FEF">
      <w:pPr>
        <w:pStyle w:val="MDPI21heading1"/>
        <w:spacing w:after="0"/>
        <w:rPr>
          <w:ins w:id="580" w:author="Prevost, Hans" w:date="2024-02-16T11:56:00Z"/>
          <w:b w:val="0"/>
          <w:bCs/>
          <w:i/>
          <w:iCs/>
          <w:rPrChange w:id="581" w:author="Prevost, Hans" w:date="2024-02-16T11:57:00Z">
            <w:rPr>
              <w:ins w:id="582" w:author="Prevost, Hans" w:date="2024-02-16T11:56:00Z"/>
            </w:rPr>
          </w:rPrChange>
        </w:rPr>
        <w:pPrChange w:id="583" w:author="Prevost, Hans" w:date="2024-02-19T10:57:00Z">
          <w:pPr>
            <w:pStyle w:val="MDPI21heading1"/>
          </w:pPr>
        </w:pPrChange>
      </w:pPr>
      <w:bookmarkStart w:id="584" w:name="_Hlk159232573"/>
      <w:ins w:id="585" w:author="Prevost, Hans" w:date="2024-02-16T11:56:00Z">
        <w:r w:rsidRPr="00254FEF">
          <w:rPr>
            <w:b w:val="0"/>
            <w:bCs/>
            <w:i/>
            <w:iCs/>
            <w:rPrChange w:id="586" w:author="Prevost, Hans" w:date="2024-02-16T11:57:00Z">
              <w:rPr/>
            </w:rPrChange>
          </w:rPr>
          <w:lastRenderedPageBreak/>
          <w:t xml:space="preserve">4.1 </w:t>
        </w:r>
      </w:ins>
      <w:ins w:id="587" w:author="Prevost, Hans" w:date="2024-02-19T12:29:00Z">
        <w:r w:rsidR="00684399">
          <w:rPr>
            <w:b w:val="0"/>
            <w:bCs/>
            <w:i/>
            <w:iCs/>
          </w:rPr>
          <w:t>Spatial</w:t>
        </w:r>
      </w:ins>
      <w:ins w:id="588" w:author="Prevost, Hans" w:date="2024-02-16T11:57:00Z">
        <w:r w:rsidRPr="00254FEF">
          <w:rPr>
            <w:b w:val="0"/>
            <w:bCs/>
            <w:i/>
            <w:iCs/>
            <w:rPrChange w:id="589" w:author="Prevost, Hans" w:date="2024-02-16T11:57:00Z">
              <w:rPr/>
            </w:rPrChange>
          </w:rPr>
          <w:t xml:space="preserve"> </w:t>
        </w:r>
        <w:del w:id="590" w:author="Dunnigan, Shannon" w:date="2024-02-20T16:47:00Z">
          <w:r w:rsidRPr="00254FEF" w:rsidDel="00241678">
            <w:rPr>
              <w:b w:val="0"/>
              <w:bCs/>
              <w:i/>
              <w:iCs/>
              <w:rPrChange w:id="591" w:author="Prevost, Hans" w:date="2024-02-16T11:57:00Z">
                <w:rPr/>
              </w:rPrChange>
            </w:rPr>
            <w:delText>Patterns</w:delText>
          </w:r>
        </w:del>
      </w:ins>
      <w:ins w:id="592" w:author="Dunnigan, Shannon" w:date="2024-02-20T16:47:00Z">
        <w:r w:rsidR="00241678">
          <w:rPr>
            <w:b w:val="0"/>
            <w:bCs/>
            <w:i/>
            <w:iCs/>
          </w:rPr>
          <w:t>Variability in</w:t>
        </w:r>
      </w:ins>
      <w:ins w:id="593" w:author="Prevost, Hans" w:date="2024-02-16T11:57:00Z">
        <w:del w:id="594" w:author="Dunnigan, Shannon" w:date="2024-02-20T16:48:00Z">
          <w:r w:rsidRPr="00254FEF" w:rsidDel="00241678">
            <w:rPr>
              <w:b w:val="0"/>
              <w:bCs/>
              <w:i/>
              <w:iCs/>
              <w:rPrChange w:id="595" w:author="Prevost, Hans" w:date="2024-02-16T11:57:00Z">
                <w:rPr/>
              </w:rPrChange>
            </w:rPr>
            <w:delText xml:space="preserve"> of</w:delText>
          </w:r>
        </w:del>
        <w:r w:rsidRPr="00254FEF">
          <w:rPr>
            <w:b w:val="0"/>
            <w:bCs/>
            <w:i/>
            <w:iCs/>
            <w:rPrChange w:id="596" w:author="Prevost, Hans" w:date="2024-02-16T11:57:00Z">
              <w:rPr/>
            </w:rPrChange>
          </w:rPr>
          <w:t xml:space="preserve"> Spat Settlement</w:t>
        </w:r>
      </w:ins>
    </w:p>
    <w:bookmarkEnd w:id="584"/>
    <w:p w14:paraId="250202CE" w14:textId="5B882190" w:rsidR="006A29FB" w:rsidRDefault="00890CD4" w:rsidP="00241678">
      <w:pPr>
        <w:pStyle w:val="MDPI31text"/>
        <w:rPr>
          <w:ins w:id="597" w:author="Dunnigan, Shannon" w:date="2024-02-20T16:52:00Z"/>
        </w:rPr>
      </w:pPr>
      <w:ins w:id="598" w:author="Prevost, Hans" w:date="2024-02-16T10:30:00Z">
        <w:del w:id="599" w:author="Dunnigan, Shannon" w:date="2024-02-20T16:48:00Z">
          <w:r w:rsidRPr="00241678" w:rsidDel="00241678">
            <w:delText xml:space="preserve">Understanding the spatial and temporal patterns of spat settlement </w:delText>
          </w:r>
        </w:del>
      </w:ins>
      <w:ins w:id="600" w:author="Prevost, Hans" w:date="2024-02-16T10:32:00Z">
        <w:del w:id="601" w:author="Dunnigan, Shannon" w:date="2024-02-20T16:48:00Z">
          <w:r w:rsidRPr="00241678" w:rsidDel="00241678">
            <w:delText>can help inform management</w:delText>
          </w:r>
        </w:del>
      </w:ins>
      <w:ins w:id="602" w:author="Prevost, Hans" w:date="2024-02-19T09:30:00Z">
        <w:del w:id="603" w:author="Dunnigan, Shannon" w:date="2024-02-20T16:48:00Z">
          <w:r w:rsidR="00EB3CCC" w:rsidRPr="00241678" w:rsidDel="00241678">
            <w:delText xml:space="preserve"> to allow for informed restoration practices to maximize results</w:delText>
          </w:r>
        </w:del>
      </w:ins>
      <w:ins w:id="604" w:author="Prevost, Hans" w:date="2024-02-16T10:33:00Z">
        <w:del w:id="605" w:author="Dunnigan, Shannon" w:date="2024-02-20T16:48:00Z">
          <w:r w:rsidRPr="00241678" w:rsidDel="00241678">
            <w:delText xml:space="preserve">. </w:delText>
          </w:r>
        </w:del>
        <w:r w:rsidRPr="00241678">
          <w:t xml:space="preserve">Within the GTM estuary, there </w:t>
        </w:r>
        <w:del w:id="606" w:author="Dunnigan, Shannon" w:date="2024-02-20T16:47:00Z">
          <w:r w:rsidRPr="00241678" w:rsidDel="00241678">
            <w:delText>are</w:delText>
          </w:r>
        </w:del>
      </w:ins>
      <w:ins w:id="607" w:author="Dunnigan, Shannon" w:date="2024-02-20T16:47:00Z">
        <w:r w:rsidR="00241678">
          <w:t>were</w:t>
        </w:r>
      </w:ins>
      <w:ins w:id="608" w:author="Prevost, Hans" w:date="2024-02-16T10:33:00Z">
        <w:r w:rsidRPr="00241678">
          <w:t xml:space="preserve"> differences between </w:t>
        </w:r>
        <w:commentRangeStart w:id="609"/>
        <w:commentRangeStart w:id="610"/>
        <w:r w:rsidRPr="00241678">
          <w:t xml:space="preserve">regions </w:t>
        </w:r>
      </w:ins>
      <w:ins w:id="611" w:author="Prevost, Hans" w:date="2024-02-16T10:35:00Z">
        <w:r w:rsidRPr="00241678">
          <w:t>in levels of spat settlement. The Tolomato R</w:t>
        </w:r>
      </w:ins>
      <w:ins w:id="612" w:author="Prevost, Hans" w:date="2024-02-16T10:36:00Z">
        <w:r w:rsidRPr="00241678">
          <w:t xml:space="preserve">iver (TR) region consistently yielded the highest spat averages </w:t>
        </w:r>
      </w:ins>
      <w:commentRangeEnd w:id="609"/>
      <w:ins w:id="613" w:author="Prevost, Hans" w:date="2024-02-16T10:43:00Z">
        <w:r w:rsidRPr="00241678">
          <w:rPr>
            <w:rPrChange w:id="614" w:author="Dunnigan, Shannon" w:date="2024-02-20T16:45:00Z">
              <w:rPr>
                <w:rStyle w:val="CommentReference"/>
                <w:rFonts w:eastAsia="SimSun"/>
                <w:snapToGrid/>
                <w:lang w:eastAsia="zh-CN" w:bidi="ar-SA"/>
              </w:rPr>
            </w:rPrChange>
          </w:rPr>
          <w:commentReference w:id="609"/>
        </w:r>
      </w:ins>
      <w:commentRangeEnd w:id="610"/>
      <w:ins w:id="615" w:author="Prevost, Hans" w:date="2024-02-19T11:08:00Z">
        <w:r w:rsidR="00D01E32" w:rsidRPr="00241678">
          <w:rPr>
            <w:rPrChange w:id="616" w:author="Dunnigan, Shannon" w:date="2024-02-20T16:45:00Z">
              <w:rPr>
                <w:rStyle w:val="CommentReference"/>
                <w:rFonts w:eastAsia="SimSun"/>
                <w:snapToGrid/>
                <w:lang w:eastAsia="zh-CN" w:bidi="ar-SA"/>
              </w:rPr>
            </w:rPrChange>
          </w:rPr>
          <w:commentReference w:id="610"/>
        </w:r>
      </w:ins>
      <w:ins w:id="617" w:author="Prevost, Hans" w:date="2024-02-16T10:36:00Z">
        <w:r w:rsidRPr="00241678">
          <w:t>throughout the duration of this study</w:t>
        </w:r>
      </w:ins>
      <w:ins w:id="618" w:author="Dunnigan, Shannon" w:date="2024-02-20T16:48:00Z">
        <w:r w:rsidR="00241678">
          <w:t xml:space="preserve">. </w:t>
        </w:r>
      </w:ins>
      <w:ins w:id="619" w:author="Dunnigan, Shannon" w:date="2024-02-20T16:49:00Z">
        <w:r w:rsidR="00241678">
          <w:t xml:space="preserve">Unlike trees deployed in the other regions of the project, two of the three spat trees in the TR </w:t>
        </w:r>
      </w:ins>
      <w:ins w:id="620" w:author="Prevost, Hans" w:date="2024-02-16T10:39:00Z">
        <w:del w:id="621" w:author="Dunnigan, Shannon" w:date="2024-02-20T16:50:00Z">
          <w:r w:rsidRPr="00241678" w:rsidDel="00241678">
            <w:delText>, but the</w:delText>
          </w:r>
        </w:del>
      </w:ins>
      <w:ins w:id="622" w:author="Prevost, Hans" w:date="2024-02-16T10:40:00Z">
        <w:del w:id="623" w:author="Dunnigan, Shannon" w:date="2024-02-20T16:50:00Z">
          <w:r w:rsidRPr="00241678" w:rsidDel="00241678">
            <w:delText xml:space="preserve">se trees </w:delText>
          </w:r>
        </w:del>
        <w:r w:rsidRPr="00241678">
          <w:t xml:space="preserve">were deployed </w:t>
        </w:r>
        <w:del w:id="624" w:author="Dunnigan, Shannon" w:date="2024-02-20T16:51:00Z">
          <w:r w:rsidRPr="00241678" w:rsidDel="006A29FB">
            <w:delText>in</w:delText>
          </w:r>
        </w:del>
      </w:ins>
      <w:ins w:id="625" w:author="Dunnigan, Shannon" w:date="2024-02-20T16:51:00Z">
        <w:r w:rsidR="006A29FB">
          <w:t>along</w:t>
        </w:r>
      </w:ins>
      <w:ins w:id="626" w:author="Prevost, Hans" w:date="2024-02-16T10:40:00Z">
        <w:r w:rsidRPr="00241678">
          <w:t xml:space="preserve"> an enhanced site. The TR region was established in September 2015 (seven months later than the other regions) and was initially one natural reef (TR1). In 2016, </w:t>
        </w:r>
      </w:ins>
      <w:ins w:id="627" w:author="Shannon" w:date="2024-02-21T13:11:00Z">
        <w:r w:rsidR="003308A6">
          <w:t xml:space="preserve">two more trees were installed (TR2 and TR3) along </w:t>
        </w:r>
      </w:ins>
      <w:ins w:id="628" w:author="Prevost, Hans" w:date="2024-02-16T10:40:00Z">
        <w:del w:id="629" w:author="Shannon" w:date="2024-02-21T13:11:00Z">
          <w:r w:rsidRPr="00241678" w:rsidDel="003308A6">
            <w:delText>the W</w:delText>
          </w:r>
        </w:del>
      </w:ins>
      <w:ins w:id="630" w:author="Shannon" w:date="2024-02-21T13:11:00Z">
        <w:r w:rsidR="003308A6">
          <w:t>W</w:t>
        </w:r>
      </w:ins>
      <w:ins w:id="631" w:author="Prevost, Hans" w:date="2024-02-16T10:40:00Z">
        <w:r w:rsidRPr="00241678">
          <w:t>right’s Landing</w:t>
        </w:r>
        <w:del w:id="632" w:author="Shannon" w:date="2024-02-21T13:11:00Z">
          <w:r w:rsidRPr="00241678" w:rsidDel="003308A6">
            <w:delText xml:space="preserve"> reefs (TR2 and TR3) were included</w:delText>
          </w:r>
        </w:del>
        <w:r w:rsidRPr="00241678">
          <w:t xml:space="preserve">. </w:t>
        </w:r>
      </w:ins>
      <w:ins w:id="633" w:author="Dunnigan, Shannon" w:date="2024-02-20T16:52:00Z">
        <w:r w:rsidR="006A29FB">
          <w:t xml:space="preserve">Wright’s Landing </w:t>
        </w:r>
      </w:ins>
      <w:ins w:id="634" w:author="Dunnigan, Shannon" w:date="2024-02-21T14:55:00Z">
        <w:r w:rsidR="00CE6BFE">
          <w:t>was</w:t>
        </w:r>
      </w:ins>
      <w:ins w:id="635" w:author="Dunnigan, Shannon" w:date="2024-02-20T16:52:00Z">
        <w:r w:rsidR="006A29FB">
          <w:t xml:space="preserve"> the site of an enhancement project </w:t>
        </w:r>
      </w:ins>
      <w:ins w:id="636" w:author="Dunnigan, Shannon" w:date="2024-02-20T16:53:00Z">
        <w:r w:rsidR="006A29FB">
          <w:t xml:space="preserve">by the GTMNERR and Northeast Florida Aquatic Preserves to establish a living shoreline of constructed oyster reefs and coconut fibre coir logs </w:t>
        </w:r>
        <w:r w:rsidR="00BF2A35">
          <w:t xml:space="preserve">along the Guana Peninsula </w:t>
        </w:r>
      </w:ins>
      <w:ins w:id="637" w:author="Dunnigan, Shannon" w:date="2024-02-20T16:54:00Z">
        <w:r w:rsidR="00BF2A35">
          <w:t>in 2013</w:t>
        </w:r>
      </w:ins>
      <w:ins w:id="638" w:author="Shannon" w:date="2024-02-21T13:27:00Z">
        <w:r w:rsidR="00575A53">
          <w:t xml:space="preserve"> </w:t>
        </w:r>
      </w:ins>
      <w:ins w:id="639" w:author="Shannon" w:date="2024-02-21T13:28:00Z">
        <w:r w:rsidR="00575A53">
          <w:t xml:space="preserve">to mitigate shoreline loss. </w:t>
        </w:r>
      </w:ins>
      <w:ins w:id="640" w:author="Dunnigan, Shannon" w:date="2024-02-20T16:54:00Z">
        <w:del w:id="641" w:author="Shannon" w:date="2024-02-21T13:27:00Z">
          <w:r w:rsidR="00BF2A35" w:rsidDel="00575A53">
            <w:delText xml:space="preserve">. </w:delText>
          </w:r>
        </w:del>
        <w:r w:rsidR="00BF2A35">
          <w:t>Though the fibre coir logs failed within a few months following their installation</w:t>
        </w:r>
      </w:ins>
      <w:ins w:id="642" w:author="Shannon" w:date="2024-02-21T13:12:00Z">
        <w:r w:rsidR="003308A6">
          <w:t xml:space="preserve"> (</w:t>
        </w:r>
        <w:r w:rsidR="003308A6" w:rsidRPr="00FD48A4">
          <w:rPr>
            <w:highlight w:val="green"/>
            <w:rPrChange w:id="643" w:author="Shannon" w:date="2024-02-21T13:43:00Z">
              <w:rPr/>
            </w:rPrChange>
          </w:rPr>
          <w:t>Dunnigan Thesis 2015</w:t>
        </w:r>
        <w:r w:rsidR="003308A6">
          <w:t>)</w:t>
        </w:r>
      </w:ins>
      <w:ins w:id="644" w:author="Dunnigan, Shannon" w:date="2024-02-20T16:54:00Z">
        <w:r w:rsidR="00BF2A35">
          <w:t>, the constructed reefs, which were made of plastic mesh bags filled with oyster shells and stacked in 25-ft long segments along the shoreline, remained intact for a few years before some</w:t>
        </w:r>
      </w:ins>
      <w:ins w:id="645" w:author="Dunnigan, Shannon" w:date="2024-02-20T16:55:00Z">
        <w:r w:rsidR="00BF2A35">
          <w:t xml:space="preserve"> of the bags began to break open and release the oyster cultch across the sediment. </w:t>
        </w:r>
      </w:ins>
      <w:ins w:id="646" w:author="Dunnigan, Shannon" w:date="2024-02-20T16:56:00Z">
        <w:r w:rsidR="00BF2A35">
          <w:t>It was along this shoreline in which the two trees were deployed to track spat settlement in 2015.</w:t>
        </w:r>
      </w:ins>
      <w:ins w:id="647" w:author="Shannon" w:date="2024-02-21T13:21:00Z">
        <w:r w:rsidR="00575A53">
          <w:t xml:space="preserve"> </w:t>
        </w:r>
      </w:ins>
    </w:p>
    <w:p w14:paraId="13389806" w14:textId="4D3B7777" w:rsidR="00D26432" w:rsidRDefault="00BF2A35" w:rsidP="00DE5BDE">
      <w:pPr>
        <w:pStyle w:val="MDPI31text"/>
        <w:rPr>
          <w:ins w:id="648" w:author="Shannon" w:date="2024-02-21T14:23:00Z"/>
        </w:rPr>
      </w:pPr>
      <w:ins w:id="649" w:author="Dunnigan, Shannon" w:date="2024-02-20T16:59:00Z">
        <w:r>
          <w:t>The settlement success was often higher in the trees deployed along the constructed reefs, compared to the tree across the river in a natural oyster reef</w:t>
        </w:r>
      </w:ins>
      <w:ins w:id="650" w:author="Dunnigan, Shannon" w:date="2024-02-20T17:01:00Z">
        <w:r>
          <w:t>, leading to the high variation in the region over the course of the study</w:t>
        </w:r>
      </w:ins>
      <w:ins w:id="651" w:author="Dunnigan, Shannon" w:date="2024-02-20T16:59:00Z">
        <w:r>
          <w:t xml:space="preserve">. </w:t>
        </w:r>
      </w:ins>
      <w:ins w:id="652" w:author="Shannon" w:date="2024-02-21T13:22:00Z">
        <w:r w:rsidR="00575A53">
          <w:t>A fourth tree was deployed in 2020 within the natural reef area</w:t>
        </w:r>
        <w:r w:rsidR="00575A53">
          <w:t xml:space="preserve"> to further understand the counts between the enhanced sit</w:t>
        </w:r>
      </w:ins>
      <w:ins w:id="653" w:author="Shannon" w:date="2024-02-21T13:23:00Z">
        <w:r w:rsidR="00575A53">
          <w:t>e and natural reefs across the river</w:t>
        </w:r>
      </w:ins>
      <w:ins w:id="654" w:author="Shannon" w:date="2024-02-21T13:22:00Z">
        <w:r w:rsidR="00575A53">
          <w:t>, but the counts from this tree were left out of the analysis due to the short timeframe of its deployment.</w:t>
        </w:r>
        <w:r w:rsidR="00575A53">
          <w:t xml:space="preserve"> </w:t>
        </w:r>
      </w:ins>
      <w:ins w:id="655" w:author="Shannon" w:date="2024-02-21T13:29:00Z">
        <w:r w:rsidR="00FC22C9" w:rsidRPr="00D453A6">
          <w:rPr>
            <w:highlight w:val="yellow"/>
          </w:rPr>
          <w:t>While the higher spat average at Wright’s Landing reefs could be indicative of artificial reef success, it is also possible that open exposure to water, lack of competing structure in the area, and possible entrapment by a sand</w:t>
        </w:r>
        <w:del w:id="656" w:author="Dunnigan, Shannon" w:date="2024-02-21T15:22:00Z">
          <w:r w:rsidR="00FC22C9" w:rsidRPr="00D453A6" w:rsidDel="002351AA">
            <w:rPr>
              <w:highlight w:val="yellow"/>
            </w:rPr>
            <w:delText xml:space="preserve"> </w:delText>
          </w:r>
        </w:del>
        <w:r w:rsidR="00FC22C9" w:rsidRPr="00D453A6">
          <w:rPr>
            <w:highlight w:val="yellow"/>
          </w:rPr>
          <w:t>bar influenced settlement rates</w:t>
        </w:r>
        <w:r w:rsidR="00FC22C9">
          <w:t>.</w:t>
        </w:r>
      </w:ins>
      <w:ins w:id="657" w:author="Dunnigan, Shannon" w:date="2024-02-21T14:57:00Z">
        <w:r w:rsidR="00CE6BFE">
          <w:t xml:space="preserve"> </w:t>
        </w:r>
      </w:ins>
      <w:ins w:id="658" w:author="Shannon" w:date="2024-02-21T13:29:00Z">
        <w:del w:id="659" w:author="Dunnigan, Shannon" w:date="2024-02-21T15:41:00Z">
          <w:r w:rsidR="00FC22C9" w:rsidDel="00DE5BDE">
            <w:delText xml:space="preserve"> </w:delText>
          </w:r>
        </w:del>
      </w:ins>
      <w:ins w:id="660" w:author="Shannon" w:date="2024-02-21T13:24:00Z">
        <w:r w:rsidR="00575A53">
          <w:t xml:space="preserve">In addition to the installed artificial reef, this shoreline </w:t>
        </w:r>
      </w:ins>
      <w:ins w:id="661" w:author="Shannon" w:date="2024-02-21T13:26:00Z">
        <w:r w:rsidR="00575A53">
          <w:t>is also</w:t>
        </w:r>
      </w:ins>
      <w:ins w:id="662" w:author="Shannon" w:date="2024-02-21T13:25:00Z">
        <w:r w:rsidR="00575A53">
          <w:t xml:space="preserve"> protected by a sandbar that protrudes out into the river along </w:t>
        </w:r>
      </w:ins>
      <w:ins w:id="663" w:author="Shannon" w:date="2024-02-21T13:26:00Z">
        <w:r w:rsidR="00575A53">
          <w:t>the length of the installation.</w:t>
        </w:r>
      </w:ins>
      <w:ins w:id="664" w:author="Prevost, Hans" w:date="2024-02-16T10:40:00Z">
        <w:del w:id="665" w:author="Dunnigan, Shannon" w:date="2024-02-20T16:59:00Z">
          <w:r w:rsidR="00890CD4" w:rsidRPr="00575A53" w:rsidDel="00BF2A35">
            <w:rPr>
              <w:highlight w:val="yellow"/>
              <w:rPrChange w:id="666" w:author="Shannon" w:date="2024-02-21T13:24:00Z">
                <w:rPr/>
              </w:rPrChange>
            </w:rPr>
            <w:delText xml:space="preserve">This may be attributed to the settlement success at the two constructed reefs in Wright’s Landing, TR2 and TR3, in contrast to the natural reefs. </w:delText>
          </w:r>
        </w:del>
        <w:del w:id="667" w:author="Shannon" w:date="2024-02-21T13:29:00Z">
          <w:r w:rsidR="00890CD4" w:rsidRPr="00575A53" w:rsidDel="00FC22C9">
            <w:rPr>
              <w:highlight w:val="yellow"/>
              <w:rPrChange w:id="668" w:author="Shannon" w:date="2024-02-21T13:24:00Z">
                <w:rPr/>
              </w:rPrChange>
            </w:rPr>
            <w:delText>While the higher spat average at Wright’s Landing reefs could be indicative of artificial reef success, it is also possible that open exposure to water, lack of competing structure in the area</w:delText>
          </w:r>
        </w:del>
      </w:ins>
      <w:ins w:id="669" w:author="Dunnigan, Shannon" w:date="2024-02-20T17:01:00Z">
        <w:del w:id="670" w:author="Shannon" w:date="2024-02-21T13:29:00Z">
          <w:r w:rsidRPr="00575A53" w:rsidDel="00FC22C9">
            <w:rPr>
              <w:highlight w:val="yellow"/>
              <w:rPrChange w:id="671" w:author="Shannon" w:date="2024-02-21T13:24:00Z">
                <w:rPr/>
              </w:rPrChange>
            </w:rPr>
            <w:delText>,</w:delText>
          </w:r>
        </w:del>
      </w:ins>
      <w:ins w:id="672" w:author="Prevost, Hans" w:date="2024-02-16T10:40:00Z">
        <w:del w:id="673" w:author="Shannon" w:date="2024-02-21T13:29:00Z">
          <w:r w:rsidR="00890CD4" w:rsidRPr="00575A53" w:rsidDel="00FC22C9">
            <w:rPr>
              <w:highlight w:val="yellow"/>
              <w:rPrChange w:id="674" w:author="Shannon" w:date="2024-02-21T13:24:00Z">
                <w:rPr/>
              </w:rPrChange>
            </w:rPr>
            <w:delText xml:space="preserve"> and possible entrapment by a sand bar influenced settlement rates (citation).</w:delText>
          </w:r>
        </w:del>
      </w:ins>
      <w:ins w:id="675" w:author="Prevost, Hans" w:date="2024-02-16T10:41:00Z">
        <w:del w:id="676" w:author="Shannon" w:date="2024-02-21T13:29:00Z">
          <w:r w:rsidR="00890CD4" w:rsidRPr="00241678" w:rsidDel="00FC22C9">
            <w:delText xml:space="preserve"> </w:delText>
          </w:r>
        </w:del>
      </w:ins>
      <w:ins w:id="677" w:author="Dunnigan, Shannon" w:date="2024-02-21T14:27:00Z">
        <w:r w:rsidR="00D26432">
          <w:t xml:space="preserve"> </w:t>
        </w:r>
      </w:ins>
      <w:ins w:id="678" w:author="Dunnigan, Shannon" w:date="2024-02-21T15:16:00Z">
        <w:r w:rsidR="002351AA">
          <w:t xml:space="preserve">This </w:t>
        </w:r>
      </w:ins>
      <w:ins w:id="679" w:author="Dunnigan, Shannon" w:date="2024-02-21T15:18:00Z">
        <w:r w:rsidR="002351AA">
          <w:t xml:space="preserve">well-documented </w:t>
        </w:r>
      </w:ins>
      <w:ins w:id="680" w:author="Dunnigan, Shannon" w:date="2024-02-21T15:16:00Z">
        <w:r w:rsidR="002351AA">
          <w:t xml:space="preserve">sandbar provides a protected anchorage basin </w:t>
        </w:r>
      </w:ins>
      <w:ins w:id="681" w:author="Dunnigan, Shannon" w:date="2024-02-21T15:18:00Z">
        <w:r w:rsidR="002351AA">
          <w:t xml:space="preserve">along the river </w:t>
        </w:r>
      </w:ins>
      <w:ins w:id="682" w:author="Dunnigan, Shannon" w:date="2024-02-21T15:17:00Z">
        <w:r w:rsidR="002351AA">
          <w:t>and is the first place north of the St. Augustine Inlet to provide anchorage adjacent to arable land. Thus, this s</w:t>
        </w:r>
        <w:r w:rsidR="002351AA">
          <w:t>ite has a long history of use dating back to the British Period as a plantation and a Second Spanish Period Minorcan farmstead</w:t>
        </w:r>
      </w:ins>
      <w:ins w:id="683" w:author="Dunnigan, Shannon" w:date="2024-02-21T15:23:00Z">
        <w:r w:rsidR="002351AA">
          <w:t xml:space="preserve"> and evidence of these </w:t>
        </w:r>
      </w:ins>
      <w:ins w:id="684" w:author="Dunnigan, Shannon" w:date="2024-02-21T15:24:00Z">
        <w:r w:rsidR="002351AA">
          <w:t>settlements still exist</w:t>
        </w:r>
        <w:r w:rsidR="006C28BB">
          <w:t xml:space="preserve"> and are continued to be studied</w:t>
        </w:r>
      </w:ins>
      <w:ins w:id="685" w:author="Dunnigan, Shannon" w:date="2024-02-21T15:19:00Z">
        <w:r w:rsidR="002351AA">
          <w:t xml:space="preserve"> (</w:t>
        </w:r>
      </w:ins>
      <w:ins w:id="686" w:author="Dunnigan, Shannon" w:date="2024-02-21T15:33:00Z">
        <w:r w:rsidR="006C28BB" w:rsidRPr="006C28BB">
          <w:rPr>
            <w:highlight w:val="green"/>
            <w:rPrChange w:id="687" w:author="Dunnigan, Shannon" w:date="2024-02-21T15:33:00Z">
              <w:rPr/>
            </w:rPrChange>
          </w:rPr>
          <w:t>Meide et al. 2010</w:t>
        </w:r>
      </w:ins>
      <w:ins w:id="688" w:author="Dunnigan, Shannon" w:date="2024-02-21T15:19:00Z">
        <w:r w:rsidR="002351AA">
          <w:t>)</w:t>
        </w:r>
      </w:ins>
      <w:ins w:id="689" w:author="Dunnigan, Shannon" w:date="2024-02-21T15:17:00Z">
        <w:r w:rsidR="002351AA">
          <w:t>.</w:t>
        </w:r>
      </w:ins>
      <w:ins w:id="690" w:author="Dunnigan, Shannon" w:date="2024-02-21T15:18:00Z">
        <w:r w:rsidR="002351AA">
          <w:t xml:space="preserve"> </w:t>
        </w:r>
      </w:ins>
      <w:ins w:id="691" w:author="Dunnigan, Shannon" w:date="2024-02-21T15:19:00Z">
        <w:r w:rsidR="002351AA">
          <w:t>It is unclear whether the presence of this sandbar</w:t>
        </w:r>
      </w:ins>
      <w:ins w:id="692" w:author="Dunnigan, Shannon" w:date="2024-02-21T15:20:00Z">
        <w:r w:rsidR="002351AA">
          <w:t>, and its influence on the adjacent shoreline, was taken into consideration in the</w:t>
        </w:r>
      </w:ins>
      <w:ins w:id="693" w:author="Dunnigan, Shannon" w:date="2024-02-21T15:33:00Z">
        <w:r w:rsidR="006C28BB">
          <w:t xml:space="preserve"> planning of the</w:t>
        </w:r>
      </w:ins>
      <w:ins w:id="694" w:author="Dunnigan, Shannon" w:date="2024-02-21T15:20:00Z">
        <w:r w:rsidR="002351AA">
          <w:t xml:space="preserve"> enhancement project at Wright’s Landing. </w:t>
        </w:r>
      </w:ins>
      <w:ins w:id="695" w:author="Prevost, Hans" w:date="2024-02-19T11:59:00Z">
        <w:r w:rsidR="00AA688E" w:rsidRPr="00241678">
          <w:t>Small-scale hydrodynamics</w:t>
        </w:r>
      </w:ins>
      <w:ins w:id="696" w:author="Prevost, Hans" w:date="2024-02-19T12:01:00Z">
        <w:r w:rsidR="00AA688E" w:rsidRPr="00241678">
          <w:t>, such as the entrapment by a sand</w:t>
        </w:r>
        <w:del w:id="697" w:author="Dunnigan, Shannon" w:date="2024-02-21T15:34:00Z">
          <w:r w:rsidR="00AA688E" w:rsidRPr="00241678" w:rsidDel="006C28BB">
            <w:delText xml:space="preserve"> </w:delText>
          </w:r>
        </w:del>
        <w:r w:rsidR="00AA688E" w:rsidRPr="00241678">
          <w:t>bar,</w:t>
        </w:r>
      </w:ins>
      <w:ins w:id="698" w:author="Prevost, Hans" w:date="2024-02-19T11:59:00Z">
        <w:r w:rsidR="00AA688E" w:rsidRPr="00241678">
          <w:t xml:space="preserve"> in oyster</w:t>
        </w:r>
      </w:ins>
      <w:ins w:id="699" w:author="Prevost, Hans" w:date="2024-02-19T12:00:00Z">
        <w:r w:rsidR="00AA688E" w:rsidRPr="00241678">
          <w:t xml:space="preserve"> recruitmen</w:t>
        </w:r>
      </w:ins>
      <w:ins w:id="700" w:author="Prevost, Hans" w:date="2024-02-19T12:01:00Z">
        <w:r w:rsidR="00AA688E" w:rsidRPr="00241678">
          <w:t>t</w:t>
        </w:r>
      </w:ins>
      <w:ins w:id="701" w:author="Prevost, Hans" w:date="2024-02-19T12:00:00Z">
        <w:r w:rsidR="00AA688E" w:rsidRPr="00241678">
          <w:t xml:space="preserve"> have been highlighted by several studies </w:t>
        </w:r>
        <w:r w:rsidR="00AA688E" w:rsidRPr="00D26432">
          <w:rPr>
            <w:highlight w:val="green"/>
            <w:rPrChange w:id="702" w:author="Shannon" w:date="2024-02-21T14:23:00Z">
              <w:rPr/>
            </w:rPrChange>
          </w:rPr>
          <w:t xml:space="preserve">(Sussan and Charpentier, 2024; Fuchs and Reidenbach, 2013; </w:t>
        </w:r>
      </w:ins>
      <w:ins w:id="703" w:author="Prevost, Hans" w:date="2024-02-19T12:01:00Z">
        <w:r w:rsidR="00AA688E" w:rsidRPr="00D26432">
          <w:rPr>
            <w:highlight w:val="green"/>
            <w:rPrChange w:id="704" w:author="Shannon" w:date="2024-02-21T14:23:00Z">
              <w:rPr/>
            </w:rPrChange>
          </w:rPr>
          <w:t>Whitman and Reidenbach, 2012</w:t>
        </w:r>
        <w:r w:rsidR="00AA688E" w:rsidRPr="00241678">
          <w:t xml:space="preserve">). </w:t>
        </w:r>
      </w:ins>
      <w:ins w:id="705" w:author="Prevost, Hans" w:date="2024-02-19T10:24:00Z">
        <w:r w:rsidR="001E67C5" w:rsidRPr="00241678">
          <w:t>The Wright’s Landing reefs</w:t>
        </w:r>
      </w:ins>
      <w:ins w:id="706" w:author="Dunnigan, Shannon" w:date="2024-02-21T15:34:00Z">
        <w:r w:rsidR="00DE5BDE">
          <w:t>, artificial and natural,</w:t>
        </w:r>
      </w:ins>
      <w:ins w:id="707" w:author="Prevost, Hans" w:date="2024-02-19T10:24:00Z">
        <w:r w:rsidR="001E67C5" w:rsidRPr="00241678">
          <w:t xml:space="preserve"> were </w:t>
        </w:r>
      </w:ins>
      <w:ins w:id="708" w:author="Prevost, Hans" w:date="2024-02-19T10:30:00Z">
        <w:r w:rsidR="001E67C5" w:rsidRPr="00241678">
          <w:t>near</w:t>
        </w:r>
      </w:ins>
      <w:ins w:id="709" w:author="Prevost, Hans" w:date="2024-02-19T10:24:00Z">
        <w:r w:rsidR="001E67C5" w:rsidRPr="00241678">
          <w:t xml:space="preserve"> the boating channel</w:t>
        </w:r>
      </w:ins>
      <w:ins w:id="710" w:author="Prevost, Hans" w:date="2024-02-19T10:25:00Z">
        <w:r w:rsidR="001E67C5" w:rsidRPr="00241678">
          <w:t xml:space="preserve">, </w:t>
        </w:r>
      </w:ins>
      <w:ins w:id="711" w:author="Prevost, Hans" w:date="2024-02-19T10:27:00Z">
        <w:r w:rsidR="001E67C5" w:rsidRPr="00241678">
          <w:t>which could contain oyster larvae that were transported from the shallower tributaries during the outflowing ebb tides (</w:t>
        </w:r>
        <w:r w:rsidR="001E67C5" w:rsidRPr="00D26432">
          <w:rPr>
            <w:highlight w:val="green"/>
            <w:rPrChange w:id="712" w:author="Shannon" w:date="2024-02-21T14:23:00Z">
              <w:rPr/>
            </w:rPrChange>
          </w:rPr>
          <w:t>Sussan and Charpentier</w:t>
        </w:r>
      </w:ins>
      <w:ins w:id="713" w:author="Prevost, Hans" w:date="2024-02-19T10:28:00Z">
        <w:r w:rsidR="001E67C5" w:rsidRPr="00D26432">
          <w:rPr>
            <w:highlight w:val="green"/>
            <w:rPrChange w:id="714" w:author="Shannon" w:date="2024-02-21T14:23:00Z">
              <w:rPr/>
            </w:rPrChange>
          </w:rPr>
          <w:t>, 2024</w:t>
        </w:r>
        <w:r w:rsidR="001E67C5" w:rsidRPr="00241678">
          <w:t>).</w:t>
        </w:r>
      </w:ins>
      <w:ins w:id="715" w:author="Prevost, Hans" w:date="2024-02-19T10:30:00Z">
        <w:r w:rsidR="001E67C5" w:rsidRPr="00241678">
          <w:t xml:space="preserve"> </w:t>
        </w:r>
      </w:ins>
      <w:moveFromRangeStart w:id="716" w:author="Dunnigan, Shannon" w:date="2024-02-21T15:35:00Z" w:name="move159422131"/>
      <w:moveFrom w:id="717" w:author="Dunnigan, Shannon" w:date="2024-02-21T15:35:00Z">
        <w:ins w:id="718" w:author="Prevost, Hans" w:date="2024-02-19T10:30:00Z">
          <w:r w:rsidR="001E67C5" w:rsidRPr="00241678" w:rsidDel="00DE5BDE">
            <w:t xml:space="preserve">The </w:t>
          </w:r>
        </w:ins>
        <w:ins w:id="719" w:author="Prevost, Hans" w:date="2024-02-19T10:31:00Z">
          <w:r w:rsidR="001E67C5" w:rsidRPr="00241678" w:rsidDel="00DE5BDE">
            <w:t>boat wakes may also reduce predation rates since hydrodynamic stress has been shown to reduce foraging activity (</w:t>
          </w:r>
          <w:r w:rsidR="001E67C5" w:rsidRPr="00D26432" w:rsidDel="00DE5BDE">
            <w:rPr>
              <w:highlight w:val="green"/>
              <w:rPrChange w:id="720" w:author="Shannon" w:date="2024-02-21T14:23:00Z">
                <w:rPr/>
              </w:rPrChange>
            </w:rPr>
            <w:t>Freeman and Hamer, 2009</w:t>
          </w:r>
          <w:r w:rsidR="001E67C5" w:rsidRPr="00241678" w:rsidDel="00DE5BDE">
            <w:t xml:space="preserve">). </w:t>
          </w:r>
        </w:ins>
      </w:moveFrom>
      <w:moveFromRangeEnd w:id="716"/>
    </w:p>
    <w:p w14:paraId="4712E908" w14:textId="15EBF630" w:rsidR="0066123A" w:rsidRPr="00241678" w:rsidDel="00AB31F4" w:rsidRDefault="00D26432" w:rsidP="00D26432">
      <w:pPr>
        <w:pStyle w:val="MDPI31text"/>
        <w:rPr>
          <w:ins w:id="721" w:author="Prevost, Hans" w:date="2024-02-16T12:11:00Z"/>
          <w:del w:id="722" w:author="Shannon" w:date="2024-02-21T14:17:00Z"/>
        </w:rPr>
        <w:pPrChange w:id="723" w:author="Shannon" w:date="2024-02-21T14:23:00Z">
          <w:pPr>
            <w:pStyle w:val="MDPI21heading1"/>
            <w:ind w:firstLine="452"/>
          </w:pPr>
        </w:pPrChange>
      </w:pPr>
      <w:moveFromRangeStart w:id="724" w:author="Dunnigan, Shannon" w:date="2024-02-21T15:49:00Z" w:name="move159422987"/>
      <w:moveFrom w:id="725" w:author="Dunnigan, Shannon" w:date="2024-02-21T15:49:00Z">
        <w:ins w:id="726" w:author="Shannon" w:date="2024-02-21T14:20:00Z">
          <w:r w:rsidDel="00B92ADF">
            <w:t>Oysters are relatively weak swimmers, therefore lending themselves to being strongly influenced by regional circulation patterns.</w:t>
          </w:r>
          <w:r w:rsidDel="00B92ADF">
            <w:t xml:space="preserve"> </w:t>
          </w:r>
        </w:ins>
      </w:moveFrom>
      <w:moveFromRangeEnd w:id="724"/>
      <w:ins w:id="727" w:author="Shannon" w:date="2024-02-21T14:21:00Z">
        <w:r>
          <w:t>The differential flushing, tidal, stratification, and wind regimes across regions make comp</w:t>
        </w:r>
      </w:ins>
      <w:ins w:id="728" w:author="Shannon" w:date="2024-02-21T14:22:00Z">
        <w:r>
          <w:t>arisons across field studies difficul</w:t>
        </w:r>
      </w:ins>
      <w:ins w:id="729" w:author="Shannon" w:date="2024-02-21T14:23:00Z">
        <w:r>
          <w:t>t, while emphasizing the importance o</w:t>
        </w:r>
      </w:ins>
      <w:ins w:id="730" w:author="Shannon" w:date="2024-02-21T14:24:00Z">
        <w:r>
          <w:t>f place-based studies to establish patterns.</w:t>
        </w:r>
      </w:ins>
      <w:ins w:id="731" w:author="Shannon" w:date="2024-02-21T14:22:00Z">
        <w:r>
          <w:t xml:space="preserve"> </w:t>
        </w:r>
      </w:ins>
      <w:moveToRangeStart w:id="732" w:author="Dunnigan, Shannon" w:date="2024-02-21T15:49:00Z" w:name="move159422987"/>
      <w:moveTo w:id="733" w:author="Dunnigan, Shannon" w:date="2024-02-21T15:49:00Z">
        <w:r w:rsidR="00B92ADF">
          <w:t>Oysters are relatively weak swimmers</w:t>
        </w:r>
      </w:moveTo>
      <w:ins w:id="734" w:author="Dunnigan, Shannon" w:date="2024-02-21T15:50:00Z">
        <w:r w:rsidR="00B92ADF">
          <w:t xml:space="preserve"> and </w:t>
        </w:r>
      </w:ins>
      <w:moveTo w:id="735" w:author="Dunnigan, Shannon" w:date="2024-02-21T15:49:00Z">
        <w:del w:id="736" w:author="Dunnigan, Shannon" w:date="2024-02-21T15:50:00Z">
          <w:r w:rsidR="00B92ADF" w:rsidDel="00B92ADF">
            <w:delText xml:space="preserve">, </w:delText>
          </w:r>
        </w:del>
        <w:del w:id="737" w:author="Dunnigan, Shannon" w:date="2024-02-21T15:49:00Z">
          <w:r w:rsidR="00B92ADF" w:rsidDel="00B92ADF">
            <w:delText xml:space="preserve">therefore lending themselves to being strongly </w:delText>
          </w:r>
        </w:del>
        <w:r w:rsidR="00B92ADF">
          <w:t xml:space="preserve">influenced by regional circulation patterns. </w:t>
        </w:r>
      </w:moveTo>
      <w:moveToRangeEnd w:id="732"/>
      <w:ins w:id="738" w:author="Shannon" w:date="2024-02-21T14:12:00Z">
        <w:r w:rsidR="00AB31F4">
          <w:t>D</w:t>
        </w:r>
      </w:ins>
      <w:ins w:id="739" w:author="Shannon" w:date="2024-02-21T13:58:00Z">
        <w:r w:rsidR="0066123A" w:rsidRPr="0066123A">
          <w:t>ifferences</w:t>
        </w:r>
        <w:r w:rsidR="0066123A">
          <w:t xml:space="preserve"> in spat settlement</w:t>
        </w:r>
        <w:r w:rsidR="0066123A" w:rsidRPr="0066123A">
          <w:t xml:space="preserve"> between two tributaries</w:t>
        </w:r>
      </w:ins>
      <w:ins w:id="740" w:author="Shannon" w:date="2024-02-21T14:12:00Z">
        <w:r w:rsidR="00AB31F4">
          <w:t xml:space="preserve"> in </w:t>
        </w:r>
      </w:ins>
      <w:ins w:id="741" w:author="Shannon" w:date="2024-02-21T14:13:00Z">
        <w:r w:rsidR="00AB31F4">
          <w:t>the Chesapeake Bay in Maryland, USA</w:t>
        </w:r>
      </w:ins>
      <w:ins w:id="742" w:author="Shannon" w:date="2024-02-21T13:58:00Z">
        <w:r w:rsidR="0066123A">
          <w:t xml:space="preserve"> </w:t>
        </w:r>
        <w:r w:rsidR="0066123A" w:rsidRPr="0066123A">
          <w:t xml:space="preserve">were </w:t>
        </w:r>
      </w:ins>
      <w:ins w:id="743" w:author="Shannon" w:date="2024-02-21T14:13:00Z">
        <w:r w:rsidR="00AB31F4">
          <w:t>found to likely be the</w:t>
        </w:r>
      </w:ins>
      <w:ins w:id="744" w:author="Shannon" w:date="2024-02-21T13:58:00Z">
        <w:r w:rsidR="0066123A" w:rsidRPr="0066123A">
          <w:t xml:space="preserve"> result of different circulation patterns that exposed the less productive tributary to fewer larvae,</w:t>
        </w:r>
      </w:ins>
      <w:ins w:id="745" w:author="Shannon" w:date="2024-02-21T14:15:00Z">
        <w:r w:rsidR="00AB31F4">
          <w:t xml:space="preserve"> no matter the source of their </w:t>
        </w:r>
      </w:ins>
      <w:ins w:id="746" w:author="Shannon" w:date="2024-02-21T14:16:00Z">
        <w:r w:rsidR="00AB31F4">
          <w:t>larvae</w:t>
        </w:r>
      </w:ins>
      <w:ins w:id="747" w:author="Shannon" w:date="2024-02-21T14:12:00Z">
        <w:r w:rsidR="00AB31F4">
          <w:t xml:space="preserve"> (</w:t>
        </w:r>
      </w:ins>
      <w:ins w:id="748" w:author="Shannon" w:date="2024-02-21T16:14:00Z">
        <w:r w:rsidR="00862C72" w:rsidRPr="00862C72">
          <w:rPr>
            <w:highlight w:val="green"/>
            <w:rPrChange w:id="749" w:author="Shannon" w:date="2024-02-21T16:14:00Z">
              <w:rPr/>
            </w:rPrChange>
          </w:rPr>
          <w:t>Kennedy and Krantz 1982</w:t>
        </w:r>
      </w:ins>
      <w:ins w:id="750" w:author="Shannon" w:date="2024-02-21T14:12:00Z">
        <w:r w:rsidR="00AB31F4">
          <w:t>)</w:t>
        </w:r>
      </w:ins>
      <w:ins w:id="751" w:author="Shannon" w:date="2024-02-21T13:58:00Z">
        <w:r w:rsidR="0066123A" w:rsidRPr="0066123A">
          <w:t>.</w:t>
        </w:r>
      </w:ins>
      <w:ins w:id="752" w:author="Shannon" w:date="2024-02-21T14:16:00Z">
        <w:r w:rsidR="00AB31F4">
          <w:t xml:space="preserve"> In addi</w:t>
        </w:r>
      </w:ins>
      <w:ins w:id="753" w:author="Shannon" w:date="2024-02-21T14:17:00Z">
        <w:r w:rsidR="00AB31F4">
          <w:t xml:space="preserve">tion to the TR region, </w:t>
        </w:r>
      </w:ins>
    </w:p>
    <w:p w14:paraId="0459EF62" w14:textId="5BCEDC5C" w:rsidR="00312A6B" w:rsidDel="00D26432" w:rsidRDefault="00312A6B" w:rsidP="00D26432">
      <w:pPr>
        <w:pStyle w:val="MDPI31text"/>
        <w:rPr>
          <w:del w:id="754" w:author="Prevost, Hans" w:date="2024-02-19T09:42:00Z"/>
        </w:rPr>
      </w:pPr>
      <w:ins w:id="755" w:author="Prevost, Hans" w:date="2024-02-16T12:11:00Z">
        <w:del w:id="756" w:author="Shannon" w:date="2024-02-21T14:17:00Z">
          <w:r w:rsidRPr="00241678" w:rsidDel="00AB31F4">
            <w:delText>T</w:delText>
          </w:r>
        </w:del>
      </w:ins>
      <w:ins w:id="757" w:author="Shannon" w:date="2024-02-21T14:17:00Z">
        <w:r w:rsidR="00AB31F4">
          <w:t>t</w:t>
        </w:r>
      </w:ins>
      <w:ins w:id="758" w:author="Prevost, Hans" w:date="2024-02-16T12:11:00Z">
        <w:r w:rsidRPr="00241678">
          <w:t xml:space="preserve">he </w:t>
        </w:r>
      </w:ins>
      <w:ins w:id="759" w:author="Prevost, Hans" w:date="2024-02-16T12:10:00Z">
        <w:r w:rsidRPr="00241678">
          <w:t xml:space="preserve">Saint Augustine (SA) </w:t>
        </w:r>
      </w:ins>
      <w:ins w:id="760" w:author="Prevost, Hans" w:date="2024-02-16T12:11:00Z">
        <w:r w:rsidRPr="00241678">
          <w:t xml:space="preserve">region also had high rates of </w:t>
        </w:r>
      </w:ins>
      <w:ins w:id="761" w:author="Prevost, Hans" w:date="2024-02-16T12:12:00Z">
        <w:r w:rsidRPr="00241678">
          <w:t>spat settlement. The high rates of spat settlement in this region could be attributed to the high residence time of this area</w:t>
        </w:r>
      </w:ins>
      <w:ins w:id="762" w:author="Prevost, Hans" w:date="2024-02-16T12:14:00Z">
        <w:r w:rsidRPr="00241678">
          <w:t xml:space="preserve">. </w:t>
        </w:r>
      </w:ins>
      <w:ins w:id="763" w:author="Shannon" w:date="2024-02-21T14:17:00Z">
        <w:r w:rsidR="00AB31F4">
          <w:t xml:space="preserve">Recent hydrodynamic studies of </w:t>
        </w:r>
      </w:ins>
      <w:ins w:id="764" w:author="Shannon" w:date="2024-02-21T14:18:00Z">
        <w:r w:rsidR="00AB31F4" w:rsidRPr="00241678">
          <w:t>the GTM estuary</w:t>
        </w:r>
        <w:r w:rsidR="00AB31F4">
          <w:t xml:space="preserve"> </w:t>
        </w:r>
      </w:ins>
      <w:ins w:id="765" w:author="Shannon" w:date="2024-02-21T14:17:00Z">
        <w:r w:rsidR="00AB31F4">
          <w:t xml:space="preserve">characterized </w:t>
        </w:r>
      </w:ins>
      <w:ins w:id="766" w:author="Prevost, Hans" w:date="2024-02-16T12:14:00Z">
        <w:del w:id="767" w:author="Shannon" w:date="2024-02-21T14:17:00Z">
          <w:r w:rsidRPr="00241678" w:rsidDel="00AB31F4">
            <w:delText>Gray et al. (2022) ch</w:delText>
          </w:r>
        </w:del>
        <w:del w:id="768" w:author="Shannon" w:date="2024-02-21T14:18:00Z">
          <w:r w:rsidRPr="00241678" w:rsidDel="00AB31F4">
            <w:delText xml:space="preserve">aracterized </w:delText>
          </w:r>
        </w:del>
        <w:r w:rsidRPr="00241678">
          <w:t>the regional residenc</w:t>
        </w:r>
      </w:ins>
      <w:ins w:id="769" w:author="Prevost, Hans" w:date="2024-02-16T12:15:00Z">
        <w:r w:rsidRPr="00241678">
          <w:t xml:space="preserve">e times </w:t>
        </w:r>
        <w:del w:id="770" w:author="Shannon" w:date="2024-02-21T14:18:00Z">
          <w:r w:rsidRPr="00241678" w:rsidDel="00AB31F4">
            <w:delText>of the GTM estuary, with which was found a residence of time of &gt;30 days in the Saint Augustine region</w:delText>
          </w:r>
        </w:del>
      </w:ins>
      <w:ins w:id="771" w:author="Shannon" w:date="2024-02-21T14:18:00Z">
        <w:r w:rsidR="00AB31F4">
          <w:t xml:space="preserve">and the watershed </w:t>
        </w:r>
        <w:del w:id="772" w:author="Dunnigan, Shannon" w:date="2024-02-21T15:36:00Z">
          <w:r w:rsidR="00AB31F4" w:rsidDel="00DE5BDE">
            <w:delText>that encompassed the sampling locations of the</w:delText>
          </w:r>
        </w:del>
      </w:ins>
      <w:ins w:id="773" w:author="Dunnigan, Shannon" w:date="2024-02-21T15:36:00Z">
        <w:r w:rsidR="00DE5BDE">
          <w:t>in in which the trees were deployed for the</w:t>
        </w:r>
      </w:ins>
      <w:ins w:id="774" w:author="Shannon" w:date="2024-02-21T14:18:00Z">
        <w:r w:rsidR="00AB31F4">
          <w:t xml:space="preserve"> SA regio</w:t>
        </w:r>
      </w:ins>
      <w:ins w:id="775" w:author="Shannon" w:date="2024-02-21T14:19:00Z">
        <w:r w:rsidR="00AB31F4">
          <w:t>n had residence times exceeding 30 days (</w:t>
        </w:r>
        <w:r w:rsidR="00AB31F4" w:rsidRPr="00D26432">
          <w:rPr>
            <w:highlight w:val="green"/>
            <w:rPrChange w:id="776" w:author="Shannon" w:date="2024-02-21T14:23:00Z">
              <w:rPr/>
            </w:rPrChange>
          </w:rPr>
          <w:t>Gray et al. 2022</w:t>
        </w:r>
        <w:r w:rsidR="00AB31F4">
          <w:t>)</w:t>
        </w:r>
      </w:ins>
      <w:ins w:id="777" w:author="Prevost, Hans" w:date="2024-02-16T12:15:00Z">
        <w:r w:rsidRPr="00241678">
          <w:t xml:space="preserve">. </w:t>
        </w:r>
      </w:ins>
      <w:ins w:id="778" w:author="Prevost, Hans" w:date="2024-02-16T12:17:00Z">
        <w:r w:rsidR="0087452F" w:rsidRPr="00241678">
          <w:t xml:space="preserve">The TR region </w:t>
        </w:r>
      </w:ins>
      <w:ins w:id="779" w:author="Prevost, Hans" w:date="2024-02-16T12:31:00Z">
        <w:r w:rsidR="00626680" w:rsidRPr="00241678">
          <w:t xml:space="preserve">was also found to have a high residence, at 16.1 days. The high residence times of these regions </w:t>
        </w:r>
      </w:ins>
      <w:ins w:id="780" w:author="Prevost, Hans" w:date="2024-02-16T12:32:00Z">
        <w:r w:rsidR="00626680" w:rsidRPr="00241678">
          <w:t>could allow for the oyster larva that are suspended in the water column to settle in the region before being carr</w:t>
        </w:r>
      </w:ins>
      <w:ins w:id="781" w:author="Prevost, Hans" w:date="2024-02-16T12:33:00Z">
        <w:r w:rsidR="00626680" w:rsidRPr="00241678">
          <w:t xml:space="preserve">ied away by currents to a different region or out to </w:t>
        </w:r>
        <w:commentRangeStart w:id="782"/>
        <w:r w:rsidR="00626680" w:rsidRPr="00241678">
          <w:t>the sea</w:t>
        </w:r>
      </w:ins>
      <w:commentRangeEnd w:id="782"/>
      <w:ins w:id="783" w:author="Prevost, Hans" w:date="2024-02-19T12:08:00Z">
        <w:r w:rsidR="00907645" w:rsidRPr="00241678">
          <w:rPr>
            <w:rPrChange w:id="784" w:author="Dunnigan, Shannon" w:date="2024-02-20T16:45:00Z">
              <w:rPr>
                <w:rStyle w:val="CommentReference"/>
              </w:rPr>
            </w:rPrChange>
          </w:rPr>
          <w:commentReference w:id="782"/>
        </w:r>
      </w:ins>
      <w:ins w:id="785" w:author="Prevost, Hans" w:date="2024-02-16T12:33:00Z">
        <w:r w:rsidR="00626680" w:rsidRPr="00241678">
          <w:t>.</w:t>
        </w:r>
      </w:ins>
      <w:ins w:id="786" w:author="Shannon" w:date="2024-02-21T14:24:00Z">
        <w:r w:rsidR="00D26432">
          <w:t xml:space="preserve"> </w:t>
        </w:r>
      </w:ins>
      <w:ins w:id="787" w:author="Prevost, Hans" w:date="2024-02-19T12:08:00Z">
        <w:del w:id="788" w:author="Shannon" w:date="2024-02-21T14:24:00Z">
          <w:r w:rsidR="00907645" w:rsidRPr="00241678" w:rsidDel="00D26432">
            <w:delText xml:space="preserve"> </w:delText>
          </w:r>
        </w:del>
      </w:ins>
    </w:p>
    <w:p w14:paraId="004AE64B" w14:textId="76938C17" w:rsidR="00D26432" w:rsidRDefault="00D26432" w:rsidP="00D26432">
      <w:pPr>
        <w:pStyle w:val="MDPI31text"/>
        <w:rPr>
          <w:ins w:id="789" w:author="Shannon" w:date="2024-02-21T14:25:00Z"/>
        </w:rPr>
      </w:pPr>
    </w:p>
    <w:p w14:paraId="4A578A48" w14:textId="737BE431" w:rsidR="00D26432" w:rsidRDefault="00D26432" w:rsidP="00D26432">
      <w:pPr>
        <w:pStyle w:val="MDPI31text"/>
        <w:rPr>
          <w:ins w:id="790" w:author="Shannon" w:date="2024-02-21T16:29:00Z"/>
        </w:rPr>
      </w:pPr>
      <w:ins w:id="791" w:author="Dunnigan, Shannon" w:date="2024-02-21T14:25:00Z">
        <w:r>
          <w:lastRenderedPageBreak/>
          <w:t xml:space="preserve">The region with the lowest spat settlement in this study was </w:t>
        </w:r>
      </w:ins>
      <w:ins w:id="792" w:author="Dunnigan, Shannon" w:date="2024-02-21T14:26:00Z">
        <w:r>
          <w:t xml:space="preserve">Fort Matanzas (FM) which had </w:t>
        </w:r>
      </w:ins>
    </w:p>
    <w:p w14:paraId="21DC98F4" w14:textId="72252467" w:rsidR="002563F0" w:rsidRDefault="002563F0" w:rsidP="002563F0">
      <w:pPr>
        <w:pStyle w:val="MDPI31text"/>
        <w:numPr>
          <w:ilvl w:val="0"/>
          <w:numId w:val="28"/>
        </w:numPr>
        <w:rPr>
          <w:ins w:id="793" w:author="Shannon" w:date="2024-02-21T16:33:00Z"/>
        </w:rPr>
      </w:pPr>
      <w:ins w:id="794" w:author="Shannon" w:date="2024-02-21T16:29:00Z">
        <w:r>
          <w:t xml:space="preserve">Trees were deployed north and south of the 206 bridge. This area has been found </w:t>
        </w:r>
      </w:ins>
      <w:ins w:id="795" w:author="Shannon" w:date="2024-02-21T16:33:00Z">
        <w:r>
          <w:t>to be a tidal node between the inlets</w:t>
        </w:r>
      </w:ins>
    </w:p>
    <w:p w14:paraId="060516D7" w14:textId="76D0F2EE" w:rsidR="002563F0" w:rsidRDefault="002563F0" w:rsidP="002563F0">
      <w:pPr>
        <w:pStyle w:val="MDPI31text"/>
        <w:numPr>
          <w:ilvl w:val="0"/>
          <w:numId w:val="28"/>
        </w:numPr>
        <w:rPr>
          <w:ins w:id="796" w:author="Shannon" w:date="2024-02-21T16:34:00Z"/>
        </w:rPr>
      </w:pPr>
      <w:ins w:id="797" w:author="Shannon" w:date="2024-02-21T16:33:00Z">
        <w:r>
          <w:t xml:space="preserve">Florida Statutes have estuarine nutrient regions </w:t>
        </w:r>
      </w:ins>
      <w:ins w:id="798" w:author="Shannon" w:date="2024-02-21T16:34:00Z">
        <w:r>
          <w:t>defined north and south of this bridge</w:t>
        </w:r>
      </w:ins>
    </w:p>
    <w:p w14:paraId="40E003CE" w14:textId="7DC419C7" w:rsidR="002563F0" w:rsidRDefault="002563F0" w:rsidP="002563F0">
      <w:pPr>
        <w:pStyle w:val="MDPI31text"/>
        <w:numPr>
          <w:ilvl w:val="0"/>
          <w:numId w:val="28"/>
        </w:numPr>
        <w:rPr>
          <w:ins w:id="799" w:author="Shannon" w:date="2024-02-21T16:34:00Z"/>
        </w:rPr>
      </w:pPr>
      <w:ins w:id="800" w:author="Shannon" w:date="2024-02-21T16:34:00Z">
        <w:r>
          <w:t xml:space="preserve">Watersheds were used north and south of the 206 bridge in Gray et al. 2022. </w:t>
        </w:r>
      </w:ins>
    </w:p>
    <w:p w14:paraId="0ADB7D44" w14:textId="7DB2496C" w:rsidR="002563F0" w:rsidRDefault="002563F0" w:rsidP="002563F0">
      <w:pPr>
        <w:pStyle w:val="MDPI31text"/>
        <w:numPr>
          <w:ilvl w:val="0"/>
          <w:numId w:val="28"/>
        </w:numPr>
        <w:rPr>
          <w:ins w:id="801" w:author="Shannon" w:date="2024-02-21T14:25:00Z"/>
        </w:rPr>
        <w:pPrChange w:id="802" w:author="Shannon" w:date="2024-02-21T16:29:00Z">
          <w:pPr>
            <w:pStyle w:val="MDPI31text"/>
          </w:pPr>
        </w:pPrChange>
      </w:pPr>
      <w:ins w:id="803" w:author="Shannon" w:date="2024-02-21T16:34:00Z">
        <w:r>
          <w:t xml:space="preserve">Tidal nodes can fluctuate </w:t>
        </w:r>
      </w:ins>
    </w:p>
    <w:p w14:paraId="44DCA63D" w14:textId="77777777" w:rsidR="00D26432" w:rsidDel="00DE5BDE" w:rsidRDefault="00D26432" w:rsidP="00DE5BDE">
      <w:pPr>
        <w:pStyle w:val="MDPI31text"/>
        <w:ind w:left="0" w:firstLine="0"/>
        <w:rPr>
          <w:del w:id="804" w:author="Dunnigan, Shannon" w:date="2024-02-21T15:35:00Z"/>
        </w:rPr>
      </w:pPr>
    </w:p>
    <w:p w14:paraId="404D85DB" w14:textId="77777777" w:rsidR="00DE5BDE" w:rsidRDefault="00DE5BDE" w:rsidP="00D26432">
      <w:pPr>
        <w:pStyle w:val="MDPI31text"/>
        <w:rPr>
          <w:ins w:id="805" w:author="Dunnigan, Shannon" w:date="2024-02-21T15:35:00Z"/>
        </w:rPr>
      </w:pPr>
    </w:p>
    <w:p w14:paraId="61764AE6" w14:textId="77777777" w:rsidR="00DE5BDE" w:rsidRDefault="00DE5BDE" w:rsidP="00DE5BDE">
      <w:pPr>
        <w:pStyle w:val="MDPI31text"/>
        <w:rPr>
          <w:moveTo w:id="806" w:author="Dunnigan, Shannon" w:date="2024-02-21T15:35:00Z"/>
        </w:rPr>
      </w:pPr>
      <w:moveToRangeStart w:id="807" w:author="Dunnigan, Shannon" w:date="2024-02-21T15:35:00Z" w:name="move159422131"/>
      <w:moveTo w:id="808" w:author="Dunnigan, Shannon" w:date="2024-02-21T15:35:00Z">
        <w:r w:rsidRPr="00241678">
          <w:t>The boat wakes may also reduce predation rates since hydrodynamic stress has been shown to reduce foraging activity (</w:t>
        </w:r>
        <w:r w:rsidRPr="00D453A6">
          <w:rPr>
            <w:highlight w:val="green"/>
          </w:rPr>
          <w:t>Freeman and Hamer, 2009</w:t>
        </w:r>
        <w:r w:rsidRPr="00241678">
          <w:t xml:space="preserve">). </w:t>
        </w:r>
      </w:moveTo>
    </w:p>
    <w:moveToRangeEnd w:id="807"/>
    <w:p w14:paraId="41CF4F12" w14:textId="77777777" w:rsidR="00DE5BDE" w:rsidRDefault="00DE5BDE" w:rsidP="00D26432">
      <w:pPr>
        <w:pStyle w:val="MDPI31text"/>
        <w:rPr>
          <w:ins w:id="809" w:author="Dunnigan, Shannon" w:date="2024-02-21T15:35:00Z"/>
        </w:rPr>
      </w:pPr>
    </w:p>
    <w:p w14:paraId="381C7B76" w14:textId="77777777" w:rsidR="00D26432" w:rsidRPr="00241678" w:rsidRDefault="00D26432" w:rsidP="00DE5BDE">
      <w:pPr>
        <w:pStyle w:val="MDPI31text"/>
        <w:ind w:left="0" w:firstLine="0"/>
        <w:rPr>
          <w:ins w:id="810" w:author="Shannon" w:date="2024-02-21T14:19:00Z"/>
        </w:rPr>
        <w:pPrChange w:id="811" w:author="Dunnigan, Shannon" w:date="2024-02-21T15:35:00Z">
          <w:pPr>
            <w:pStyle w:val="MDPI21heading1"/>
            <w:spacing w:before="0" w:after="0"/>
            <w:ind w:firstLine="452"/>
          </w:pPr>
        </w:pPrChange>
      </w:pPr>
    </w:p>
    <w:p w14:paraId="5EE29EFB" w14:textId="1E0BC39F" w:rsidR="000220AC" w:rsidRPr="00241678" w:rsidRDefault="000220AC">
      <w:pPr>
        <w:pStyle w:val="MDPI31text"/>
        <w:rPr>
          <w:ins w:id="812" w:author="Prevost, Hans" w:date="2024-02-19T11:39:00Z"/>
        </w:rPr>
        <w:pPrChange w:id="813" w:author="Dunnigan, Shannon" w:date="2024-02-20T16:46:00Z">
          <w:pPr>
            <w:pStyle w:val="MDPI21heading1"/>
            <w:spacing w:before="0" w:after="0"/>
            <w:ind w:firstLine="452"/>
          </w:pPr>
        </w:pPrChange>
      </w:pPr>
      <w:ins w:id="814" w:author="Prevost, Hans" w:date="2024-02-19T11:39:00Z">
        <w:r w:rsidRPr="00241678">
          <w:t xml:space="preserve">A potential factor that could play into the regional patterns of spat settlement </w:t>
        </w:r>
      </w:ins>
      <w:ins w:id="815" w:author="Prevost, Hans" w:date="2024-02-19T11:40:00Z">
        <w:r w:rsidRPr="00241678">
          <w:t xml:space="preserve">is the presence of oyster harvesting regions. </w:t>
        </w:r>
      </w:ins>
      <w:ins w:id="816" w:author="Prevost, Hans" w:date="2024-02-19T11:46:00Z">
        <w:r w:rsidRPr="00241678">
          <w:t xml:space="preserve">The Wright’s Landing </w:t>
        </w:r>
      </w:ins>
      <w:ins w:id="817" w:author="Prevost, Hans" w:date="2024-02-19T11:47:00Z">
        <w:r w:rsidR="000B53E7" w:rsidRPr="00241678">
          <w:t xml:space="preserve">and SA </w:t>
        </w:r>
      </w:ins>
      <w:ins w:id="818" w:author="Prevost, Hans" w:date="2024-02-19T11:46:00Z">
        <w:r w:rsidRPr="00241678">
          <w:t>region</w:t>
        </w:r>
      </w:ins>
      <w:ins w:id="819" w:author="Prevost, Hans" w:date="2024-02-19T11:47:00Z">
        <w:r w:rsidR="000B53E7" w:rsidRPr="00241678">
          <w:t>s</w:t>
        </w:r>
      </w:ins>
      <w:ins w:id="820" w:author="Prevost, Hans" w:date="2024-02-19T11:46:00Z">
        <w:r w:rsidRPr="00241678">
          <w:t xml:space="preserve"> exist </w:t>
        </w:r>
      </w:ins>
      <w:ins w:id="821" w:author="Prevost, Hans" w:date="2024-02-19T11:48:00Z">
        <w:r w:rsidR="000B53E7" w:rsidRPr="00241678">
          <w:t xml:space="preserve">in oyster harvesting prohibited areas. The presence of more </w:t>
        </w:r>
      </w:ins>
      <w:ins w:id="822" w:author="Prevost, Hans" w:date="2024-02-19T12:03:00Z">
        <w:r w:rsidR="00AA688E" w:rsidRPr="00241678">
          <w:t>sexually mature</w:t>
        </w:r>
      </w:ins>
      <w:ins w:id="823" w:author="Prevost, Hans" w:date="2024-02-19T11:48:00Z">
        <w:r w:rsidR="000B53E7" w:rsidRPr="00241678">
          <w:t xml:space="preserve"> oysters than compared to harvestable regions, </w:t>
        </w:r>
      </w:ins>
      <w:ins w:id="824" w:author="Prevost, Hans" w:date="2024-02-19T11:49:00Z">
        <w:r w:rsidR="000B53E7" w:rsidRPr="00241678">
          <w:t xml:space="preserve">like the Fort Matanzas (FM) </w:t>
        </w:r>
      </w:ins>
      <w:ins w:id="825" w:author="Prevost, Hans" w:date="2024-02-19T11:55:00Z">
        <w:r w:rsidR="000B53E7" w:rsidRPr="00241678">
          <w:t xml:space="preserve">and Salt Run (SR) </w:t>
        </w:r>
      </w:ins>
      <w:ins w:id="826" w:author="Prevost, Hans" w:date="2024-02-19T11:49:00Z">
        <w:r w:rsidR="000B53E7" w:rsidRPr="00241678">
          <w:t>region</w:t>
        </w:r>
      </w:ins>
      <w:ins w:id="827" w:author="Prevost, Hans" w:date="2024-02-19T11:55:00Z">
        <w:r w:rsidR="000B53E7" w:rsidRPr="00241678">
          <w:t>s</w:t>
        </w:r>
      </w:ins>
      <w:ins w:id="828" w:author="Prevost, Hans" w:date="2024-02-19T11:49:00Z">
        <w:r w:rsidR="000B53E7" w:rsidRPr="00241678">
          <w:t xml:space="preserve">, could possibly play a role in the higher spat counts for the SA and TR regions. </w:t>
        </w:r>
      </w:ins>
    </w:p>
    <w:p w14:paraId="25B6CACC" w14:textId="77777777" w:rsidR="001C0AA1" w:rsidRDefault="001C0AA1" w:rsidP="00312A6B">
      <w:pPr>
        <w:pStyle w:val="MDPI21heading1"/>
        <w:spacing w:before="0" w:after="0"/>
        <w:ind w:firstLine="452"/>
        <w:rPr>
          <w:ins w:id="829" w:author="Prevost, Hans" w:date="2024-02-19T10:57:00Z"/>
          <w:b w:val="0"/>
          <w:bCs/>
        </w:rPr>
      </w:pPr>
    </w:p>
    <w:p w14:paraId="19527DA6" w14:textId="1610D408" w:rsidR="001C0AA1" w:rsidRDefault="001C0AA1">
      <w:pPr>
        <w:pStyle w:val="MDPI21heading1"/>
        <w:spacing w:before="0" w:after="0"/>
        <w:ind w:left="2040" w:firstLine="510"/>
        <w:rPr>
          <w:ins w:id="830" w:author="Prevost, Hans" w:date="2024-02-19T10:56:00Z"/>
          <w:b w:val="0"/>
          <w:bCs/>
          <w:i/>
          <w:iCs/>
        </w:rPr>
        <w:pPrChange w:id="831" w:author="Prevost, Hans" w:date="2024-02-19T10:57:00Z">
          <w:pPr>
            <w:pStyle w:val="MDPI21heading1"/>
            <w:ind w:left="2040" w:firstLine="510"/>
          </w:pPr>
        </w:pPrChange>
      </w:pPr>
      <w:ins w:id="832" w:author="Prevost, Hans" w:date="2024-02-19T10:55:00Z">
        <w:r w:rsidRPr="000E6CB0">
          <w:rPr>
            <w:b w:val="0"/>
            <w:bCs/>
            <w:i/>
            <w:iCs/>
          </w:rPr>
          <w:t>4</w:t>
        </w:r>
      </w:ins>
      <w:ins w:id="833" w:author="Prevost, Hans" w:date="2024-02-19T10:56:00Z">
        <w:r>
          <w:rPr>
            <w:b w:val="0"/>
            <w:bCs/>
            <w:i/>
            <w:iCs/>
          </w:rPr>
          <w:t>.2</w:t>
        </w:r>
      </w:ins>
      <w:ins w:id="834" w:author="Prevost, Hans" w:date="2024-02-19T10:55:00Z">
        <w:r w:rsidRPr="000E6CB0">
          <w:rPr>
            <w:b w:val="0"/>
            <w:bCs/>
            <w:i/>
            <w:iCs/>
          </w:rPr>
          <w:t xml:space="preserve"> </w:t>
        </w:r>
      </w:ins>
      <w:ins w:id="835" w:author="Prevost, Hans" w:date="2024-02-19T11:26:00Z">
        <w:r w:rsidR="00B733F9">
          <w:rPr>
            <w:b w:val="0"/>
            <w:bCs/>
            <w:i/>
            <w:iCs/>
          </w:rPr>
          <w:t>Temporal</w:t>
        </w:r>
      </w:ins>
      <w:ins w:id="836" w:author="Prevost, Hans" w:date="2024-02-19T10:55:00Z">
        <w:r w:rsidRPr="000E6CB0">
          <w:rPr>
            <w:b w:val="0"/>
            <w:bCs/>
            <w:i/>
            <w:iCs/>
          </w:rPr>
          <w:t xml:space="preserve"> </w:t>
        </w:r>
        <w:del w:id="837" w:author="Shannon" w:date="2024-02-21T13:30:00Z">
          <w:r w:rsidRPr="000E6CB0" w:rsidDel="00FC22C9">
            <w:rPr>
              <w:b w:val="0"/>
              <w:bCs/>
              <w:i/>
              <w:iCs/>
            </w:rPr>
            <w:delText>Patterns</w:delText>
          </w:r>
        </w:del>
      </w:ins>
      <w:ins w:id="838" w:author="Shannon" w:date="2024-02-21T13:30:00Z">
        <w:r w:rsidR="00FC22C9">
          <w:rPr>
            <w:b w:val="0"/>
            <w:bCs/>
            <w:i/>
            <w:iCs/>
          </w:rPr>
          <w:t>Changes in</w:t>
        </w:r>
      </w:ins>
      <w:ins w:id="839" w:author="Prevost, Hans" w:date="2024-02-19T10:55:00Z">
        <w:del w:id="840" w:author="Shannon" w:date="2024-02-21T13:30:00Z">
          <w:r w:rsidRPr="000E6CB0" w:rsidDel="00FC22C9">
            <w:rPr>
              <w:b w:val="0"/>
              <w:bCs/>
              <w:i/>
              <w:iCs/>
            </w:rPr>
            <w:delText xml:space="preserve"> of</w:delText>
          </w:r>
        </w:del>
        <w:r w:rsidRPr="000E6CB0">
          <w:rPr>
            <w:b w:val="0"/>
            <w:bCs/>
            <w:i/>
            <w:iCs/>
          </w:rPr>
          <w:t xml:space="preserve"> Spat Settlement</w:t>
        </w:r>
      </w:ins>
    </w:p>
    <w:p w14:paraId="141560C3" w14:textId="3D61B757" w:rsidR="001C0AA1" w:rsidRDefault="00D01E32" w:rsidP="00FD48A4">
      <w:pPr>
        <w:pStyle w:val="MDPI31text"/>
        <w:rPr>
          <w:ins w:id="841" w:author="Shannon" w:date="2024-02-21T13:42:00Z"/>
        </w:rPr>
      </w:pPr>
      <w:ins w:id="842" w:author="Prevost, Hans" w:date="2024-02-19T11:09:00Z">
        <w:r w:rsidRPr="00FD48A4">
          <w:t>Overall, spat settlement increased over the course of the study and peak settlement shifted from early to late summer. Reefs that experienced a minor peak in May as opposed to April tended to yield more spat per shell both annually and during the primary settlement period.</w:t>
        </w:r>
      </w:ins>
      <w:ins w:id="843" w:author="Prevost, Hans" w:date="2024-02-19T12:31:00Z">
        <w:r w:rsidR="009E3658" w:rsidRPr="00FD48A4">
          <w:t xml:space="preserve"> </w:t>
        </w:r>
      </w:ins>
    </w:p>
    <w:p w14:paraId="428C6754" w14:textId="18DC305F" w:rsidR="00FD48A4" w:rsidRDefault="00FD48A4" w:rsidP="00FD48A4">
      <w:pPr>
        <w:pStyle w:val="MDPI31text"/>
        <w:rPr>
          <w:ins w:id="844" w:author="Shannon" w:date="2024-02-21T13:44:00Z"/>
        </w:rPr>
      </w:pPr>
      <w:ins w:id="845" w:author="Shannon" w:date="2024-02-21T13:42:00Z">
        <w:r w:rsidRPr="00FD48A4">
          <w:rPr>
            <w:highlight w:val="green"/>
            <w:rPrChange w:id="846" w:author="Shannon" w:date="2024-02-21T13:43:00Z">
              <w:rPr/>
            </w:rPrChange>
          </w:rPr>
          <w:t>Kenny et al 1988</w:t>
        </w:r>
        <w:r w:rsidRPr="00FD48A4">
          <w:t xml:space="preserve"> found timing and duration of settlement in </w:t>
        </w:r>
        <w:r w:rsidRPr="00FD48A4">
          <w:rPr>
            <w:i/>
            <w:iCs/>
            <w:rPrChange w:id="847" w:author="Shannon" w:date="2024-02-21T13:42:00Z">
              <w:rPr/>
            </w:rPrChange>
          </w:rPr>
          <w:t>C. virginica</w:t>
        </w:r>
        <w:r w:rsidRPr="00FD48A4">
          <w:t xml:space="preserve"> in North Inlet, SC to be similar each year, but spatfall within years varied significantly (over a 5-year study period). There were also no consistent relationships between settlement intensity, </w:t>
        </w:r>
        <w:r w:rsidRPr="00FD48A4">
          <w:t>late-stage</w:t>
        </w:r>
        <w:r w:rsidRPr="00FD48A4">
          <w:t xml:space="preserve"> larval density in the water column, water temperature, or salinity.</w:t>
        </w:r>
      </w:ins>
    </w:p>
    <w:p w14:paraId="016ACA08" w14:textId="6EF74EF6" w:rsidR="00FD48A4" w:rsidRDefault="00FD48A4" w:rsidP="00DB6323">
      <w:pPr>
        <w:pStyle w:val="MDPI31text"/>
        <w:rPr>
          <w:ins w:id="848" w:author="Shannon" w:date="2024-02-21T13:56:00Z"/>
        </w:rPr>
        <w:pPrChange w:id="849" w:author="Shannon" w:date="2024-02-21T14:02:00Z">
          <w:pPr>
            <w:pStyle w:val="MDPI31text"/>
            <w:numPr>
              <w:numId w:val="25"/>
            </w:numPr>
            <w:ind w:left="3753" w:hanging="360"/>
          </w:pPr>
        </w:pPrChange>
      </w:pPr>
      <w:ins w:id="850" w:author="Shannon" w:date="2024-02-21T13:44:00Z">
        <w:r w:rsidRPr="00FD48A4">
          <w:rPr>
            <w:highlight w:val="green"/>
            <w:rPrChange w:id="851" w:author="Shannon" w:date="2024-02-21T13:44:00Z">
              <w:rPr/>
            </w:rPrChange>
          </w:rPr>
          <w:t>In general, oysters in more southern portions of their range exhibit longer spawning periods than their more northern counterparts</w:t>
        </w:r>
      </w:ins>
      <w:ins w:id="852" w:author="Shannon" w:date="2024-02-21T14:02:00Z">
        <w:r w:rsidR="00DB6323">
          <w:t xml:space="preserve">. </w:t>
        </w:r>
      </w:ins>
      <w:ins w:id="853" w:author="Shannon" w:date="2024-02-21T13:49:00Z">
        <w:r w:rsidR="0066123A">
          <w:t>Peak settlement in September has been found in Nor</w:t>
        </w:r>
      </w:ins>
      <w:ins w:id="854" w:author="Shannon" w:date="2024-02-21T13:50:00Z">
        <w:r w:rsidR="0066123A">
          <w:t>th Carolina</w:t>
        </w:r>
      </w:ins>
      <w:ins w:id="855" w:author="Shannon" w:date="2024-02-21T13:49:00Z">
        <w:r w:rsidR="0066123A">
          <w:t xml:space="preserve"> (</w:t>
        </w:r>
        <w:r w:rsidR="0066123A" w:rsidRPr="00DB6323">
          <w:rPr>
            <w:highlight w:val="green"/>
            <w:rPrChange w:id="856" w:author="Shannon" w:date="2024-02-21T14:02:00Z">
              <w:rPr/>
            </w:rPrChange>
          </w:rPr>
          <w:t>Ortega and Sutherland 1992</w:t>
        </w:r>
      </w:ins>
      <w:ins w:id="857" w:author="Shannon" w:date="2024-02-21T13:50:00Z">
        <w:r w:rsidR="0066123A">
          <w:t>)</w:t>
        </w:r>
      </w:ins>
      <w:ins w:id="858" w:author="Shannon" w:date="2024-02-21T13:51:00Z">
        <w:r w:rsidR="0066123A">
          <w:t xml:space="preserve"> and </w:t>
        </w:r>
      </w:ins>
      <w:ins w:id="859" w:author="Shannon" w:date="2024-02-21T13:50:00Z">
        <w:r w:rsidR="0066123A">
          <w:t>North Inlet, South Carolina (</w:t>
        </w:r>
        <w:r w:rsidR="0066123A" w:rsidRPr="00DB6323">
          <w:rPr>
            <w:highlight w:val="green"/>
            <w:rPrChange w:id="860" w:author="Shannon" w:date="2024-02-21T14:02:00Z">
              <w:rPr/>
            </w:rPrChange>
          </w:rPr>
          <w:t>Kenny et al. 1990</w:t>
        </w:r>
        <w:r w:rsidR="0066123A">
          <w:t>)</w:t>
        </w:r>
      </w:ins>
      <w:ins w:id="861" w:author="Shannon" w:date="2024-02-21T13:51:00Z">
        <w:r w:rsidR="0066123A">
          <w:t xml:space="preserve">. The length of the settlement period in this </w:t>
        </w:r>
      </w:ins>
      <w:ins w:id="862" w:author="Shannon" w:date="2024-02-21T13:52:00Z">
        <w:r w:rsidR="0066123A">
          <w:t xml:space="preserve">study (April – November) was similarly </w:t>
        </w:r>
      </w:ins>
      <w:ins w:id="863" w:author="Shannon" w:date="2024-02-21T14:00:00Z">
        <w:r w:rsidR="00DB6323">
          <w:t>to other studies in similar latitudes along the southeastern</w:t>
        </w:r>
      </w:ins>
      <w:ins w:id="864" w:author="Shannon" w:date="2024-02-21T14:01:00Z">
        <w:r w:rsidR="00DB6323">
          <w:t xml:space="preserve"> United States and Gulf of Mexico</w:t>
        </w:r>
      </w:ins>
      <w:ins w:id="865" w:author="Shannon" w:date="2024-02-21T13:51:00Z">
        <w:r w:rsidR="0066123A">
          <w:t xml:space="preserve"> </w:t>
        </w:r>
      </w:ins>
      <w:ins w:id="866" w:author="Shannon" w:date="2024-02-21T13:52:00Z">
        <w:r w:rsidR="0066123A">
          <w:t>(</w:t>
        </w:r>
      </w:ins>
      <w:ins w:id="867" w:author="Shannon" w:date="2024-02-21T14:01:00Z">
        <w:r w:rsidR="00DB6323" w:rsidRPr="00DB6323">
          <w:rPr>
            <w:highlight w:val="green"/>
            <w:rPrChange w:id="868" w:author="Shannon" w:date="2024-02-21T14:01:00Z">
              <w:rPr/>
            </w:rPrChange>
          </w:rPr>
          <w:t xml:space="preserve">Kenny et al. 1990; Moore and Trent 1971; </w:t>
        </w:r>
      </w:ins>
      <w:ins w:id="869" w:author="Shannon" w:date="2024-02-21T13:52:00Z">
        <w:r w:rsidR="0066123A" w:rsidRPr="00DB6323">
          <w:rPr>
            <w:highlight w:val="green"/>
            <w:rPrChange w:id="870" w:author="Shannon" w:date="2024-02-21T14:01:00Z">
              <w:rPr/>
            </w:rPrChange>
          </w:rPr>
          <w:t>Ingle 195</w:t>
        </w:r>
      </w:ins>
      <w:ins w:id="871" w:author="Shannon" w:date="2024-02-21T13:53:00Z">
        <w:r w:rsidR="0066123A" w:rsidRPr="00DB6323">
          <w:rPr>
            <w:highlight w:val="green"/>
            <w:rPrChange w:id="872" w:author="Shannon" w:date="2024-02-21T14:01:00Z">
              <w:rPr/>
            </w:rPrChange>
          </w:rPr>
          <w:t>1; Butler 1965</w:t>
        </w:r>
        <w:r w:rsidR="0066123A">
          <w:t xml:space="preserve">). The peak settlement was </w:t>
        </w:r>
      </w:ins>
      <w:ins w:id="873" w:author="Shannon" w:date="2024-02-21T13:54:00Z">
        <w:r w:rsidR="0066123A">
          <w:t>variable by location in both the Gulf of Mexico studies.</w:t>
        </w:r>
      </w:ins>
      <w:ins w:id="874" w:author="Shannon" w:date="2024-02-21T13:51:00Z">
        <w:r w:rsidR="0066123A">
          <w:t xml:space="preserve"> </w:t>
        </w:r>
      </w:ins>
    </w:p>
    <w:p w14:paraId="344E4620" w14:textId="77777777" w:rsidR="0066123A" w:rsidRDefault="0066123A" w:rsidP="0066123A">
      <w:pPr>
        <w:pStyle w:val="MDPI31text"/>
        <w:ind w:left="0" w:firstLine="0"/>
        <w:rPr>
          <w:ins w:id="875" w:author="Shannon" w:date="2024-02-21T13:55:00Z"/>
        </w:rPr>
        <w:pPrChange w:id="876" w:author="Shannon" w:date="2024-02-21T13:56:00Z">
          <w:pPr>
            <w:pStyle w:val="MDPI31text"/>
            <w:numPr>
              <w:numId w:val="25"/>
            </w:numPr>
            <w:ind w:left="3753" w:hanging="360"/>
          </w:pPr>
        </w:pPrChange>
      </w:pPr>
    </w:p>
    <w:p w14:paraId="618FDF1F" w14:textId="6C9A05C4" w:rsidR="0066123A" w:rsidRDefault="0066123A" w:rsidP="0066123A">
      <w:pPr>
        <w:pStyle w:val="MDPI21heading1"/>
        <w:spacing w:before="0" w:after="0"/>
        <w:ind w:left="2040" w:firstLine="510"/>
        <w:rPr>
          <w:ins w:id="877" w:author="Shannon" w:date="2024-02-21T13:55:00Z"/>
          <w:b w:val="0"/>
          <w:bCs/>
          <w:i/>
          <w:iCs/>
        </w:rPr>
        <w:pPrChange w:id="878" w:author="Shannon" w:date="2024-02-21T13:56:00Z">
          <w:pPr>
            <w:pStyle w:val="MDPI21heading1"/>
            <w:numPr>
              <w:numId w:val="25"/>
            </w:numPr>
            <w:spacing w:before="0" w:after="0"/>
            <w:ind w:left="3753" w:hanging="360"/>
          </w:pPr>
        </w:pPrChange>
      </w:pPr>
      <w:ins w:id="879" w:author="Shannon" w:date="2024-02-21T13:55:00Z">
        <w:r w:rsidRPr="000E6CB0">
          <w:rPr>
            <w:b w:val="0"/>
            <w:bCs/>
            <w:i/>
            <w:iCs/>
          </w:rPr>
          <w:t>4</w:t>
        </w:r>
        <w:r>
          <w:rPr>
            <w:b w:val="0"/>
            <w:bCs/>
            <w:i/>
            <w:iCs/>
          </w:rPr>
          <w:t>.</w:t>
        </w:r>
      </w:ins>
      <w:ins w:id="880" w:author="Shannon" w:date="2024-02-21T13:56:00Z">
        <w:r>
          <w:rPr>
            <w:b w:val="0"/>
            <w:bCs/>
            <w:i/>
            <w:iCs/>
          </w:rPr>
          <w:t xml:space="preserve">3 Climate </w:t>
        </w:r>
      </w:ins>
      <w:ins w:id="881" w:author="Shannon" w:date="2024-02-21T13:57:00Z">
        <w:r>
          <w:rPr>
            <w:b w:val="0"/>
            <w:bCs/>
            <w:i/>
            <w:iCs/>
          </w:rPr>
          <w:t>Impacts to Water Quality and Spat Settlement</w:t>
        </w:r>
      </w:ins>
    </w:p>
    <w:p w14:paraId="45317C02" w14:textId="17C46787" w:rsidR="0066123A" w:rsidRPr="0066123A" w:rsidDel="0066123A" w:rsidRDefault="0066123A" w:rsidP="0066123A">
      <w:pPr>
        <w:pStyle w:val="MDPI31text"/>
        <w:ind w:left="0" w:firstLine="0"/>
        <w:rPr>
          <w:ins w:id="882" w:author="Prevost, Hans" w:date="2024-02-19T10:55:00Z"/>
          <w:del w:id="883" w:author="Shannon" w:date="2024-02-21T13:57:00Z"/>
          <w:rPrChange w:id="884" w:author="Shannon" w:date="2024-02-21T13:55:00Z">
            <w:rPr>
              <w:ins w:id="885" w:author="Prevost, Hans" w:date="2024-02-19T10:55:00Z"/>
              <w:del w:id="886" w:author="Shannon" w:date="2024-02-21T13:57:00Z"/>
              <w:b w:val="0"/>
              <w:bCs/>
              <w:i/>
              <w:iCs/>
            </w:rPr>
          </w:rPrChange>
        </w:rPr>
        <w:pPrChange w:id="887" w:author="Shannon" w:date="2024-02-21T13:55:00Z">
          <w:pPr>
            <w:pStyle w:val="MDPI21heading1"/>
          </w:pPr>
        </w:pPrChange>
      </w:pPr>
    </w:p>
    <w:p w14:paraId="36AF07FB" w14:textId="6174B83D" w:rsidR="001C0AA1" w:rsidRPr="0066123A" w:rsidDel="0066123A" w:rsidRDefault="001C0AA1" w:rsidP="0066123A">
      <w:pPr>
        <w:pStyle w:val="MDPI21heading1"/>
        <w:spacing w:before="0" w:after="0"/>
        <w:ind w:left="0"/>
        <w:rPr>
          <w:ins w:id="888" w:author="Prevost, Hans" w:date="2024-02-19T10:55:00Z"/>
          <w:del w:id="889" w:author="Shannon" w:date="2024-02-21T13:57:00Z"/>
          <w:b w:val="0"/>
          <w:bCs/>
        </w:rPr>
        <w:pPrChange w:id="890" w:author="Shannon" w:date="2024-02-21T13:55:00Z">
          <w:pPr>
            <w:pStyle w:val="MDPI21heading1"/>
          </w:pPr>
        </w:pPrChange>
      </w:pPr>
    </w:p>
    <w:p w14:paraId="4E04A998" w14:textId="1402714B" w:rsidR="00447DDA" w:rsidDel="0066123A" w:rsidRDefault="00447DDA" w:rsidP="00447DDA">
      <w:pPr>
        <w:pStyle w:val="MDPI31text"/>
        <w:numPr>
          <w:ilvl w:val="0"/>
          <w:numId w:val="24"/>
        </w:numPr>
        <w:rPr>
          <w:del w:id="891" w:author="Shannon" w:date="2024-02-21T13:54:00Z"/>
        </w:rPr>
      </w:pPr>
      <w:del w:id="892" w:author="Shannon" w:date="2024-02-21T13:54:00Z">
        <w:r w:rsidDel="0066123A">
          <w:delText>There are regional differences in spat settlement in the GTM estuary</w:delText>
        </w:r>
      </w:del>
    </w:p>
    <w:p w14:paraId="06AACA05" w14:textId="1EAB83B1" w:rsidR="00447DDA" w:rsidDel="0066123A" w:rsidRDefault="00447DDA" w:rsidP="00447DDA">
      <w:pPr>
        <w:pStyle w:val="MDPI31text"/>
        <w:numPr>
          <w:ilvl w:val="0"/>
          <w:numId w:val="24"/>
        </w:numPr>
        <w:rPr>
          <w:del w:id="893" w:author="Shannon" w:date="2024-02-21T13:54:00Z"/>
        </w:rPr>
      </w:pPr>
      <w:bookmarkStart w:id="894" w:name="_Hlk159233384"/>
      <w:del w:id="895" w:author="Shannon" w:date="2024-02-21T13:54:00Z">
        <w:r w:rsidRPr="00447DDA" w:rsidDel="0066123A">
          <w:delText>Overall, spat settlement increased over the course of the study and peak settlement shifted from early to late summer. Reefs that experienced a minor peak in May as opposed to April tended to yield more spat per shell both annually and during the primary settlement period.</w:delText>
        </w:r>
        <w:bookmarkEnd w:id="894"/>
        <w:r w:rsidRPr="00447DDA" w:rsidDel="0066123A">
          <w:delText xml:space="preserve"> The Tolomato River region consistently yielded the highest spat averages.</w:delText>
        </w:r>
      </w:del>
    </w:p>
    <w:p w14:paraId="1DBB24C9" w14:textId="1B3C71C4" w:rsidR="00447DDA" w:rsidDel="0066123A" w:rsidRDefault="00447DDA" w:rsidP="00447DDA">
      <w:pPr>
        <w:pStyle w:val="MDPI31text"/>
        <w:numPr>
          <w:ilvl w:val="0"/>
          <w:numId w:val="24"/>
        </w:numPr>
        <w:rPr>
          <w:del w:id="896" w:author="Shannon" w:date="2024-02-21T13:54:00Z"/>
        </w:rPr>
      </w:pPr>
      <w:del w:id="897" w:author="Shannon" w:date="2024-02-21T13:54:00Z">
        <w:r w:rsidDel="0066123A">
          <w:delText xml:space="preserve">TR had much higher spat counts, but these trees were deployed in an enhanced site – </w:delText>
        </w:r>
      </w:del>
    </w:p>
    <w:p w14:paraId="03BB6953" w14:textId="42A55B4F" w:rsidR="00447DDA" w:rsidDel="0066123A" w:rsidRDefault="00447DDA" w:rsidP="00447DDA">
      <w:pPr>
        <w:pStyle w:val="MDPI31text"/>
        <w:numPr>
          <w:ilvl w:val="1"/>
          <w:numId w:val="24"/>
        </w:numPr>
        <w:rPr>
          <w:del w:id="898" w:author="Shannon" w:date="2024-02-21T13:54:00Z"/>
        </w:rPr>
      </w:pPr>
      <w:del w:id="899" w:author="Shannon" w:date="2024-02-21T13:54:00Z">
        <w:r w:rsidDel="0066123A">
          <w:delText>this region</w:delText>
        </w:r>
        <w:r w:rsidRPr="00447DDA" w:rsidDel="0066123A">
          <w:delText xml:space="preserve"> </w:delText>
        </w:r>
        <w:bookmarkStart w:id="900" w:name="_Hlk158972447"/>
        <w:r w:rsidRPr="00447DDA" w:rsidDel="0066123A">
          <w:delText>was established in September 2015 (seven months later than the other regions) and was initially one natural reef (TR1). In 2016, the Wright’s Landing reefs (TR2 and TR3) were included.</w:delText>
        </w:r>
        <w:r w:rsidDel="0066123A">
          <w:delText xml:space="preserve"> </w:delText>
        </w:r>
        <w:r w:rsidRPr="00447DDA" w:rsidDel="0066123A">
          <w:delText>This may be attributed to the settlement success at the two constructed reefs in Wright’s Landing, TR2 and TR3, in contrast to the natural reefs.</w:delText>
        </w:r>
        <w:r w:rsidDel="0066123A">
          <w:delText xml:space="preserve"> </w:delText>
        </w:r>
        <w:r w:rsidRPr="00447DDA" w:rsidDel="0066123A">
          <w:delText>While the higher spat average at Wright’s Landing reefs could be indicative of artificial reef success, it is also possible that open exposure to water, lack of competing structure in the area and possible entrapment by a sand bar influenced settlement rates.</w:delText>
        </w:r>
        <w:bookmarkEnd w:id="900"/>
      </w:del>
    </w:p>
    <w:p w14:paraId="70DF3344" w14:textId="22E7A45A" w:rsidR="00DF7F7A" w:rsidDel="0066123A" w:rsidRDefault="00DF7F7A" w:rsidP="00DF7F7A">
      <w:pPr>
        <w:pStyle w:val="MDPI31text"/>
        <w:numPr>
          <w:ilvl w:val="0"/>
          <w:numId w:val="24"/>
        </w:numPr>
        <w:rPr>
          <w:del w:id="901" w:author="Shannon" w:date="2024-02-21T13:54:00Z"/>
        </w:rPr>
      </w:pPr>
      <w:del w:id="902" w:author="Shannon" w:date="2024-02-21T13:54:00Z">
        <w:r w:rsidDel="0066123A">
          <w:delText xml:space="preserve">Second to TR, SA also had high settlement. </w:delText>
        </w:r>
      </w:del>
    </w:p>
    <w:p w14:paraId="4036949F" w14:textId="7D08CB39" w:rsidR="00DF7F7A" w:rsidDel="0066123A" w:rsidRDefault="00DF7F7A" w:rsidP="00DF7F7A">
      <w:pPr>
        <w:pStyle w:val="MDPI31text"/>
        <w:numPr>
          <w:ilvl w:val="1"/>
          <w:numId w:val="24"/>
        </w:numPr>
        <w:rPr>
          <w:del w:id="903" w:author="Shannon" w:date="2024-02-21T13:54:00Z"/>
        </w:rPr>
      </w:pPr>
      <w:del w:id="904" w:author="Shannon" w:date="2024-02-21T13:54:00Z">
        <w:r w:rsidDel="0066123A">
          <w:delText xml:space="preserve">These regions have much longer residence times than the other regions, according to modeling by </w:delText>
        </w:r>
        <w:r w:rsidRPr="00890CD4" w:rsidDel="0066123A">
          <w:rPr>
            <w:highlight w:val="green"/>
          </w:rPr>
          <w:delText>Gray et al. 2022</w:delText>
        </w:r>
        <w:r w:rsidDel="0066123A">
          <w:delText>.</w:delText>
        </w:r>
      </w:del>
    </w:p>
    <w:p w14:paraId="521796B9" w14:textId="407C6177" w:rsidR="00DF7F7A" w:rsidRPr="00890CD4" w:rsidDel="0066123A" w:rsidRDefault="00DF7F7A" w:rsidP="00DF7F7A">
      <w:pPr>
        <w:pStyle w:val="MDPI31text"/>
        <w:numPr>
          <w:ilvl w:val="1"/>
          <w:numId w:val="24"/>
        </w:numPr>
        <w:rPr>
          <w:del w:id="905" w:author="Shannon" w:date="2024-02-21T13:54:00Z"/>
          <w:i/>
          <w:iCs/>
        </w:rPr>
      </w:pPr>
      <w:del w:id="906" w:author="Shannon" w:date="2024-02-21T13:54:00Z">
        <w:r w:rsidRPr="00890CD4" w:rsidDel="0066123A">
          <w:rPr>
            <w:i/>
            <w:iCs/>
          </w:rPr>
          <w:delText>Emphasize circulation and hydrology in spat settlement literature*</w:delText>
        </w:r>
      </w:del>
    </w:p>
    <w:p w14:paraId="7B9468D1" w14:textId="77777777" w:rsidR="00DF7F7A" w:rsidRDefault="00DF7F7A" w:rsidP="00DF7F7A">
      <w:pPr>
        <w:pStyle w:val="MDPI31text"/>
        <w:numPr>
          <w:ilvl w:val="0"/>
          <w:numId w:val="24"/>
        </w:numPr>
      </w:pPr>
      <w:r>
        <w:t xml:space="preserve">Several climatic events occurred during the six years of this study. </w:t>
      </w:r>
    </w:p>
    <w:p w14:paraId="22EDE9F6" w14:textId="225B029E" w:rsidR="00DF7F7A" w:rsidRDefault="00DF7F7A" w:rsidP="00DF7F7A">
      <w:pPr>
        <w:pStyle w:val="MDPI31text"/>
        <w:numPr>
          <w:ilvl w:val="1"/>
          <w:numId w:val="24"/>
        </w:numPr>
      </w:pPr>
      <w:r>
        <w:t xml:space="preserve">There were tropical cyclones in 2016 (Hurricane Matthew), 2017 (Hurricane Irma), and 2019 (Hurricane Dorian). </w:t>
      </w:r>
    </w:p>
    <w:p w14:paraId="3B54E80A" w14:textId="346CF406" w:rsidR="00DF7F7A" w:rsidRDefault="00DF7F7A" w:rsidP="00DF7F7A">
      <w:pPr>
        <w:pStyle w:val="MDPI31text"/>
        <w:numPr>
          <w:ilvl w:val="2"/>
          <w:numId w:val="24"/>
        </w:numPr>
      </w:pPr>
      <w:r>
        <w:t xml:space="preserve">Hurricane Irma, in particular, caused persistent changes in water quality conditions well into the summer of 2018. </w:t>
      </w:r>
      <w:r w:rsidRPr="00890CD4">
        <w:rPr>
          <w:i/>
          <w:iCs/>
        </w:rPr>
        <w:t xml:space="preserve">*pull in information from </w:t>
      </w:r>
      <w:r w:rsidRPr="00890CD4">
        <w:rPr>
          <w:i/>
          <w:iCs/>
          <w:highlight w:val="green"/>
        </w:rPr>
        <w:t>Schaefer et al. 2022</w:t>
      </w:r>
      <w:r w:rsidRPr="00890CD4">
        <w:rPr>
          <w:i/>
          <w:iCs/>
        </w:rPr>
        <w:t xml:space="preserve"> and </w:t>
      </w:r>
      <w:r w:rsidRPr="00890CD4">
        <w:rPr>
          <w:i/>
          <w:iCs/>
          <w:highlight w:val="green"/>
        </w:rPr>
        <w:t>Brown et al. 2023</w:t>
      </w:r>
      <w:r w:rsidRPr="00890CD4">
        <w:rPr>
          <w:i/>
          <w:iCs/>
        </w:rPr>
        <w:t>*</w:t>
      </w:r>
    </w:p>
    <w:p w14:paraId="42D33917" w14:textId="4AE7662E" w:rsidR="00DF7F7A" w:rsidDel="00811C5C" w:rsidRDefault="00DF7F7A" w:rsidP="00811C5C">
      <w:pPr>
        <w:pStyle w:val="MDPI31text"/>
        <w:numPr>
          <w:ilvl w:val="3"/>
          <w:numId w:val="24"/>
        </w:numPr>
        <w:rPr>
          <w:del w:id="907" w:author="Shannon" w:date="2024-02-21T16:38:00Z"/>
        </w:rPr>
      </w:pPr>
      <w:r>
        <w:t>Peak in chl-</w:t>
      </w:r>
      <w:r>
        <w:rPr>
          <w:i/>
          <w:iCs/>
        </w:rPr>
        <w:t>a</w:t>
      </w:r>
      <w:r>
        <w:t xml:space="preserve"> biomass at FM in spring 2018 (following Irma…upland draining, etc.)</w:t>
      </w:r>
    </w:p>
    <w:p w14:paraId="0A0E0F67" w14:textId="77777777" w:rsidR="00811C5C" w:rsidRDefault="00811C5C" w:rsidP="00890CD4">
      <w:pPr>
        <w:pStyle w:val="MDPI31text"/>
        <w:numPr>
          <w:ilvl w:val="3"/>
          <w:numId w:val="24"/>
        </w:numPr>
        <w:rPr>
          <w:ins w:id="908" w:author="Shannon" w:date="2024-02-21T16:38:00Z"/>
        </w:rPr>
      </w:pPr>
    </w:p>
    <w:p w14:paraId="091E0B77" w14:textId="76A12604" w:rsidR="00FD48A4" w:rsidRPr="00811C5C" w:rsidDel="00811C5C" w:rsidRDefault="00DF7F7A" w:rsidP="00811C5C">
      <w:pPr>
        <w:pStyle w:val="MDPI31text"/>
        <w:numPr>
          <w:ilvl w:val="2"/>
          <w:numId w:val="24"/>
        </w:numPr>
        <w:rPr>
          <w:del w:id="909" w:author="Shannon" w:date="2024-02-21T16:37:00Z"/>
          <w:color w:val="0000FF"/>
        </w:rPr>
        <w:pPrChange w:id="910" w:author="Shannon" w:date="2024-02-21T16:39:00Z">
          <w:pPr>
            <w:pStyle w:val="MDPI31text"/>
            <w:ind w:left="0" w:firstLine="0"/>
          </w:pPr>
        </w:pPrChange>
      </w:pPr>
      <w:r>
        <w:t xml:space="preserve">There was a </w:t>
      </w:r>
      <w:r w:rsidR="00000000" w:rsidRPr="00811C5C">
        <w:rPr>
          <w:color w:val="0000FF"/>
          <w:u w:val="single"/>
        </w:rPr>
        <w:fldChar w:fldCharType="begin"/>
      </w:r>
      <w:r w:rsidR="00000000" w:rsidRPr="00811C5C">
        <w:rPr>
          <w:color w:val="0000FF"/>
          <w:u w:val="single"/>
        </w:rPr>
        <w:instrText>HYPERLINK "https://www.clickorlando.com/weather/2018/01/04/orlando-wakes-up-to-coldest-temps-in-nearly-4-years/"</w:instrText>
      </w:r>
      <w:r w:rsidR="00000000" w:rsidRPr="00811C5C">
        <w:rPr>
          <w:color w:val="0000FF"/>
          <w:u w:val="single"/>
        </w:rPr>
      </w:r>
      <w:r w:rsidR="00000000" w:rsidRPr="00811C5C">
        <w:rPr>
          <w:color w:val="0000FF"/>
          <w:u w:val="single"/>
        </w:rPr>
        <w:fldChar w:fldCharType="separate"/>
      </w:r>
      <w:r w:rsidRPr="00811C5C">
        <w:rPr>
          <w:color w:val="0000FF"/>
          <w:u w:val="single"/>
        </w:rPr>
        <w:t>cold snap in 2018</w:t>
      </w:r>
      <w:r w:rsidR="00000000" w:rsidRPr="00811C5C">
        <w:rPr>
          <w:color w:val="0000FF"/>
          <w:u w:val="single"/>
        </w:rPr>
        <w:fldChar w:fldCharType="end"/>
      </w:r>
    </w:p>
    <w:p w14:paraId="6430457F" w14:textId="77777777" w:rsidR="00811C5C" w:rsidRDefault="00811C5C" w:rsidP="00811C5C">
      <w:pPr>
        <w:pStyle w:val="MDPI31text"/>
        <w:numPr>
          <w:ilvl w:val="2"/>
          <w:numId w:val="24"/>
        </w:numPr>
        <w:rPr>
          <w:ins w:id="911" w:author="Shannon" w:date="2024-02-21T16:39:00Z"/>
        </w:rPr>
      </w:pPr>
      <w:ins w:id="912" w:author="Shannon" w:date="2024-02-21T16:38:00Z">
        <w:r w:rsidRPr="00811C5C">
          <w:rPr>
            <w:color w:val="0000FF"/>
          </w:rPr>
          <w:t xml:space="preserve"> </w:t>
        </w:r>
      </w:ins>
    </w:p>
    <w:p w14:paraId="41DCD91A" w14:textId="4C794A9D" w:rsidR="00A57847" w:rsidRPr="00811C5C" w:rsidDel="00811C5C" w:rsidRDefault="00A57847" w:rsidP="00811C5C">
      <w:pPr>
        <w:pStyle w:val="MDPI31text"/>
        <w:numPr>
          <w:ilvl w:val="1"/>
          <w:numId w:val="24"/>
        </w:numPr>
        <w:rPr>
          <w:del w:id="913" w:author="Shannon" w:date="2024-02-21T14:09:00Z"/>
          <w:i/>
          <w:iCs/>
        </w:rPr>
        <w:pPrChange w:id="914" w:author="Shannon" w:date="2024-02-21T16:38:00Z">
          <w:pPr>
            <w:pStyle w:val="MDPI31text"/>
            <w:numPr>
              <w:numId w:val="24"/>
            </w:numPr>
            <w:ind w:left="3753" w:hanging="360"/>
          </w:pPr>
        </w:pPrChange>
      </w:pPr>
      <w:r w:rsidRPr="00811C5C">
        <w:rPr>
          <w:i/>
          <w:iCs/>
        </w:rPr>
        <w:t>What do we know about oyster larvae and spawning in the area? Raabe and Gilg 2020 examined zooplankton patterns…. Anything from Todd and Jose Nunez??</w:t>
      </w:r>
    </w:p>
    <w:p w14:paraId="53B7E170" w14:textId="77777777" w:rsidR="00811C5C" w:rsidRPr="00811C5C" w:rsidRDefault="00811C5C" w:rsidP="00811C5C">
      <w:pPr>
        <w:pStyle w:val="MDPI31text"/>
        <w:numPr>
          <w:ilvl w:val="3"/>
          <w:numId w:val="24"/>
        </w:numPr>
        <w:rPr>
          <w:ins w:id="915" w:author="Shannon" w:date="2024-02-21T16:37:00Z"/>
          <w:i/>
          <w:iCs/>
        </w:rPr>
        <w:pPrChange w:id="916" w:author="Shannon" w:date="2024-02-21T16:38:00Z">
          <w:pPr>
            <w:pStyle w:val="MDPI31text"/>
          </w:pPr>
        </w:pPrChange>
      </w:pPr>
    </w:p>
    <w:p w14:paraId="3A55C1F5" w14:textId="77777777" w:rsidR="00811C5C" w:rsidRDefault="00811C5C" w:rsidP="00811C5C">
      <w:pPr>
        <w:pStyle w:val="MDPI21heading1"/>
        <w:spacing w:before="0" w:after="0"/>
        <w:ind w:left="2040" w:firstLine="510"/>
        <w:rPr>
          <w:ins w:id="917" w:author="Shannon" w:date="2024-02-21T16:38:00Z"/>
          <w:b w:val="0"/>
          <w:bCs/>
          <w:i/>
          <w:iCs/>
        </w:rPr>
      </w:pPr>
    </w:p>
    <w:p w14:paraId="31992BAA" w14:textId="19C412CB" w:rsidR="00811C5C" w:rsidRDefault="00811C5C" w:rsidP="00811C5C">
      <w:pPr>
        <w:pStyle w:val="MDPI21heading1"/>
        <w:spacing w:before="0" w:after="0"/>
        <w:ind w:left="2040" w:firstLine="510"/>
        <w:rPr>
          <w:b w:val="0"/>
          <w:bCs/>
          <w:i/>
          <w:iCs/>
        </w:rPr>
      </w:pPr>
      <w:ins w:id="918" w:author="Shannon" w:date="2024-02-21T16:37:00Z">
        <w:r w:rsidRPr="000E6CB0">
          <w:rPr>
            <w:b w:val="0"/>
            <w:bCs/>
            <w:i/>
            <w:iCs/>
          </w:rPr>
          <w:t>4</w:t>
        </w:r>
        <w:r>
          <w:rPr>
            <w:b w:val="0"/>
            <w:bCs/>
            <w:i/>
            <w:iCs/>
          </w:rPr>
          <w:t>.</w:t>
        </w:r>
      </w:ins>
      <w:r>
        <w:rPr>
          <w:b w:val="0"/>
          <w:bCs/>
          <w:i/>
          <w:iCs/>
        </w:rPr>
        <w:t>4</w:t>
      </w:r>
      <w:ins w:id="919" w:author="Shannon" w:date="2024-02-21T16:37:00Z">
        <w:r>
          <w:rPr>
            <w:b w:val="0"/>
            <w:bCs/>
            <w:i/>
            <w:iCs/>
          </w:rPr>
          <w:t xml:space="preserve"> </w:t>
        </w:r>
      </w:ins>
      <w:r>
        <w:rPr>
          <w:b w:val="0"/>
          <w:bCs/>
          <w:i/>
          <w:iCs/>
        </w:rPr>
        <w:t>Other Considerations</w:t>
      </w:r>
    </w:p>
    <w:p w14:paraId="43C90C26" w14:textId="29A7F80E" w:rsidR="00811C5C" w:rsidRPr="00811C5C" w:rsidRDefault="00811C5C" w:rsidP="00811C5C">
      <w:pPr>
        <w:pStyle w:val="MDPI31text"/>
        <w:rPr>
          <w:ins w:id="920" w:author="Shannon" w:date="2024-02-21T16:37:00Z"/>
        </w:rPr>
      </w:pPr>
      <w:r>
        <w:t>Spat settlement often higher on natural reefs than on collectors in adjacent habitats (</w:t>
      </w:r>
      <w:hyperlink r:id="rId36" w:history="1">
        <w:r w:rsidRPr="00811C5C">
          <w:rPr>
            <w:rStyle w:val="Hyperlink"/>
          </w:rPr>
          <w:t>Newell et al. 2000</w:t>
        </w:r>
      </w:hyperlink>
      <w:r>
        <w:t>). “Although spat settlement has been found to be lower on collection devices than natural reefs in the area…”</w:t>
      </w:r>
    </w:p>
    <w:p w14:paraId="385344B0" w14:textId="77777777" w:rsidR="00811C5C" w:rsidRPr="00890CD4" w:rsidRDefault="00811C5C" w:rsidP="00811C5C">
      <w:pPr>
        <w:pStyle w:val="MDPI31text"/>
        <w:rPr>
          <w:ins w:id="921" w:author="Shannon" w:date="2024-02-21T16:37:00Z"/>
          <w:i/>
          <w:iCs/>
        </w:rPr>
        <w:pPrChange w:id="922" w:author="Shannon" w:date="2024-02-21T16:37:00Z">
          <w:pPr>
            <w:pStyle w:val="MDPI31text"/>
            <w:numPr>
              <w:numId w:val="24"/>
            </w:numPr>
            <w:ind w:left="3753" w:hanging="360"/>
          </w:pPr>
        </w:pPrChange>
      </w:pPr>
    </w:p>
    <w:p w14:paraId="641FFCE4" w14:textId="365C632A" w:rsidR="00DF7F7A" w:rsidDel="00AB31F4" w:rsidRDefault="00DF7F7A" w:rsidP="00AB31F4">
      <w:pPr>
        <w:pStyle w:val="MDPI31text"/>
        <w:numPr>
          <w:ilvl w:val="0"/>
          <w:numId w:val="24"/>
        </w:numPr>
        <w:rPr>
          <w:del w:id="923" w:author="Shannon" w:date="2024-02-21T14:09:00Z"/>
        </w:rPr>
        <w:pPrChange w:id="924" w:author="Shannon" w:date="2024-02-21T14:09:00Z">
          <w:pPr>
            <w:pStyle w:val="MDPI31text"/>
            <w:numPr>
              <w:numId w:val="24"/>
            </w:numPr>
            <w:ind w:left="3753" w:hanging="360"/>
          </w:pPr>
        </w:pPrChange>
      </w:pPr>
      <w:del w:id="925" w:author="Shannon" w:date="2024-02-21T14:09:00Z">
        <w:r w:rsidDel="00AB31F4">
          <w:delText>Further investigation into timing of annual settlement and spring and late fall water quality conditions can provide insight into the role of climate-related events into oyster</w:delText>
        </w:r>
        <w:r w:rsidR="00A57847" w:rsidDel="00AB31F4">
          <w:delText xml:space="preserve"> spawning and </w:delText>
        </w:r>
        <w:r w:rsidDel="00AB31F4">
          <w:delText>settlement patterns in an estuary along the eastern coast of the United States.</w:delText>
        </w:r>
      </w:del>
    </w:p>
    <w:p w14:paraId="5DEEB884" w14:textId="7E85D0E9" w:rsidR="00447DDA" w:rsidRPr="00325902" w:rsidRDefault="00447DDA" w:rsidP="00AB31F4">
      <w:pPr>
        <w:pStyle w:val="MDPI31text"/>
        <w:numPr>
          <w:ilvl w:val="0"/>
          <w:numId w:val="24"/>
        </w:numPr>
      </w:pPr>
      <w:del w:id="926" w:author="Shannon" w:date="2024-02-21T14:09:00Z">
        <w:r w:rsidRPr="00447DDA" w:rsidDel="00AB31F4">
          <w:delText xml:space="preserve">Results of this study illustrate region- and </w:delText>
        </w:r>
        <w:r w:rsidDel="00AB31F4">
          <w:delText>year</w:delText>
        </w:r>
        <w:r w:rsidRPr="00447DDA" w:rsidDel="00AB31F4">
          <w:delText>-specific variability in oyster settlement patterns and underscore the importance of local monitoring for oyster resource management, restoration</w:delText>
        </w:r>
        <w:r w:rsidR="00DF7F7A" w:rsidDel="00AB31F4">
          <w:delText>,</w:delText>
        </w:r>
        <w:r w:rsidRPr="00447DDA" w:rsidDel="00AB31F4">
          <w:delText xml:space="preserve"> and research.</w:delText>
        </w:r>
      </w:del>
    </w:p>
    <w:p w14:paraId="2A8CC636" w14:textId="77777777" w:rsidR="009A445C" w:rsidRPr="00325902" w:rsidRDefault="009A445C" w:rsidP="00762893">
      <w:pPr>
        <w:pStyle w:val="MDPI21heading1"/>
      </w:pPr>
      <w:r>
        <w:t>5. Conclusions</w:t>
      </w:r>
    </w:p>
    <w:p w14:paraId="2C0F5389" w14:textId="17596223" w:rsidR="00FC22C9" w:rsidRPr="00325902" w:rsidRDefault="00241678" w:rsidP="00FC22C9">
      <w:pPr>
        <w:pStyle w:val="MDPI31text"/>
        <w:rPr>
          <w:ins w:id="927" w:author="Shannon" w:date="2024-02-21T13:31:00Z"/>
        </w:rPr>
        <w:pPrChange w:id="928" w:author="Shannon" w:date="2024-02-21T13:31:00Z">
          <w:pPr>
            <w:pStyle w:val="MDPI31text"/>
            <w:numPr>
              <w:numId w:val="24"/>
            </w:numPr>
            <w:ind w:left="3753" w:hanging="360"/>
          </w:pPr>
        </w:pPrChange>
      </w:pPr>
      <w:ins w:id="929" w:author="Dunnigan, Shannon" w:date="2024-02-20T16:48:00Z">
        <w:r w:rsidRPr="00241678">
          <w:t xml:space="preserve">Understanding the spatial and temporal patterns of spat settlement can help inform management to allow for informed restoration practices to maximize results. </w:t>
        </w:r>
      </w:ins>
      <w:ins w:id="930" w:author="Shannon" w:date="2024-02-21T13:31:00Z">
        <w:r w:rsidR="00FC22C9">
          <w:t xml:space="preserve">Spat in the Guana-Tolomato-Matanzas estuary settle between April and November with peak settlements </w:t>
        </w:r>
      </w:ins>
      <w:ins w:id="931" w:author="Shannon" w:date="2024-02-21T13:32:00Z">
        <w:r w:rsidR="00FC22C9">
          <w:t xml:space="preserve">typically occurring in September. </w:t>
        </w:r>
      </w:ins>
      <w:ins w:id="932" w:author="Shannon" w:date="2024-02-21T13:31:00Z">
        <w:r w:rsidR="00FC22C9">
          <w:t>Further investigation into timing of annual settlement and spring and late fall water quality conditions can provide insight into the role of climate-related events into oyster spawning and settlement patterns in an estuary along the eastern coast of the United States.</w:t>
        </w:r>
        <w:r w:rsidR="00FC22C9">
          <w:t xml:space="preserve"> </w:t>
        </w:r>
        <w:r w:rsidR="00FC22C9" w:rsidRPr="00447DDA">
          <w:t xml:space="preserve">Results of this study illustrate region- and </w:t>
        </w:r>
        <w:r w:rsidR="00FC22C9">
          <w:t>year</w:t>
        </w:r>
        <w:r w:rsidR="00FC22C9" w:rsidRPr="00447DDA">
          <w:t>-specific variability in oyster settlement patterns and underscore the importance of local monitoring for oyster resource management, restoration</w:t>
        </w:r>
        <w:r w:rsidR="00FC22C9">
          <w:t>,</w:t>
        </w:r>
        <w:r w:rsidR="00FC22C9" w:rsidRPr="00447DDA">
          <w:t xml:space="preserve"> and research.</w:t>
        </w:r>
      </w:ins>
    </w:p>
    <w:p w14:paraId="66DD47F8" w14:textId="63047400" w:rsidR="00241678" w:rsidRDefault="00241678" w:rsidP="00D46C21">
      <w:pPr>
        <w:pStyle w:val="MDPI31text"/>
        <w:rPr>
          <w:ins w:id="933" w:author="Dunnigan, Shannon" w:date="2024-02-20T16:48:00Z"/>
        </w:rPr>
      </w:pPr>
    </w:p>
    <w:p w14:paraId="759CCE25" w14:textId="4829FC62" w:rsidR="009A445C" w:rsidRPr="00B92ADF" w:rsidDel="00B92ADF" w:rsidRDefault="009A445C" w:rsidP="00D46C21">
      <w:pPr>
        <w:pStyle w:val="MDPI31text"/>
        <w:rPr>
          <w:del w:id="934" w:author="Dunnigan, Shannon" w:date="2024-02-21T15:49:00Z"/>
        </w:rPr>
      </w:pPr>
      <w:del w:id="935" w:author="Dunnigan, Shannon" w:date="2024-02-21T15:49:00Z">
        <w:r w:rsidRPr="00B92ADF" w:rsidDel="00B92ADF">
          <w:delText xml:space="preserve">This section is </w:delText>
        </w:r>
        <w:r w:rsidR="007B128A" w:rsidRPr="00B92ADF" w:rsidDel="00B92ADF">
          <w:delText xml:space="preserve">not mandatory but </w:delText>
        </w:r>
        <w:r w:rsidRPr="00B92ADF" w:rsidDel="00B92ADF">
          <w:delText>can be added to the manuscript if the discussion is unusually long or complex.</w:delText>
        </w:r>
      </w:del>
    </w:p>
    <w:p w14:paraId="1B9D5B0D" w14:textId="03D26ACC" w:rsidR="009A445C" w:rsidDel="003308A6" w:rsidRDefault="009A445C" w:rsidP="009A445C">
      <w:pPr>
        <w:pStyle w:val="MDPI21heading1"/>
        <w:rPr>
          <w:del w:id="936" w:author="Shannon" w:date="2024-02-21T13:08:00Z"/>
        </w:rPr>
      </w:pPr>
      <w:del w:id="937" w:author="Shannon" w:date="2024-02-21T13:08:00Z">
        <w:r w:rsidDel="003308A6">
          <w:delText>6. Patents</w:delText>
        </w:r>
      </w:del>
    </w:p>
    <w:p w14:paraId="7EBAD411" w14:textId="0FDAB121" w:rsidR="009A445C" w:rsidDel="003308A6" w:rsidRDefault="009A445C" w:rsidP="00D46C21">
      <w:pPr>
        <w:pStyle w:val="MDPI31text"/>
        <w:rPr>
          <w:del w:id="938" w:author="Shannon" w:date="2024-02-21T13:08:00Z"/>
        </w:rPr>
      </w:pPr>
      <w:del w:id="939" w:author="Shannon" w:date="2024-02-21T13:08:00Z">
        <w:r w:rsidDel="003308A6">
          <w:delText xml:space="preserve">This section is </w:delText>
        </w:r>
        <w:r w:rsidR="007B128A" w:rsidDel="003308A6">
          <w:delText xml:space="preserve">not mandatory but </w:delText>
        </w:r>
        <w:r w:rsidDel="003308A6">
          <w:delText>may be added if there are patents resulting from the work reported in this manuscript.</w:delText>
        </w:r>
      </w:del>
    </w:p>
    <w:p w14:paraId="606681EA" w14:textId="77777777" w:rsidR="009A445C" w:rsidRDefault="009A445C" w:rsidP="00CA0A54">
      <w:pPr>
        <w:pStyle w:val="MDPI62BackMatter"/>
        <w:spacing w:before="240"/>
      </w:pPr>
      <w:r w:rsidRPr="00FA04F1">
        <w:rPr>
          <w:b/>
        </w:rPr>
        <w:t>Supplementary Materials:</w:t>
      </w:r>
      <w:r w:rsidR="00F040BE">
        <w:rPr>
          <w:b/>
        </w:rPr>
        <w:t xml:space="preserve"> </w:t>
      </w:r>
      <w:r w:rsidR="00B25A63">
        <w:t>The following supporting information can be downloaded at: www.mdpi.com/xxx/s1, Figure S1: title; Table S1: title; Video S1: title.</w:t>
      </w:r>
    </w:p>
    <w:p w14:paraId="5792E405" w14:textId="77777777" w:rsidR="009A445C" w:rsidRPr="00613B31" w:rsidRDefault="009A445C" w:rsidP="009A445C">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7B128A">
        <w:t xml:space="preserve"> </w:t>
      </w:r>
      <w:r w:rsidR="009E1707">
        <w:t xml:space="preserve">Please turn to the </w:t>
      </w:r>
      <w:hyperlink r:id="rId37" w:history="1">
        <w:r w:rsidR="008E5D61">
          <w:rPr>
            <w:rStyle w:val="Hyperlink"/>
          </w:rPr>
          <w:t>CRediT taxonomy</w:t>
        </w:r>
      </w:hyperlink>
      <w:r w:rsidR="009E1707">
        <w:t xml:space="preserve"> </w:t>
      </w:r>
      <w:r w:rsidRPr="00613B31">
        <w:t>for the term explanation. Authorship must be limited to those who have contributed substantially to the work reported.</w:t>
      </w:r>
    </w:p>
    <w:p w14:paraId="394270E1" w14:textId="77777777" w:rsidR="009A445C" w:rsidRPr="00613B31" w:rsidRDefault="009A445C" w:rsidP="009A445C">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128A">
        <w:t xml:space="preserve">funding. </w:t>
      </w:r>
      <w:r w:rsidR="009E1707">
        <w:t xml:space="preserve">Any errors may affect your future </w:t>
      </w:r>
      <w:r w:rsidRPr="00613B31">
        <w:t>funding.</w:t>
      </w:r>
    </w:p>
    <w:p w14:paraId="44F13224" w14:textId="77777777" w:rsidR="00BE2DB1" w:rsidRPr="00B27433" w:rsidRDefault="00BE2DB1" w:rsidP="00BE2DB1">
      <w:pPr>
        <w:pStyle w:val="MDPI62BackMatter"/>
        <w:rPr>
          <w:b/>
        </w:rPr>
      </w:pPr>
      <w:bookmarkStart w:id="940" w:name="_Hlk89945590"/>
      <w:bookmarkStart w:id="941" w:name="_Hlk60054323"/>
      <w:r w:rsidRPr="00B27433">
        <w:rPr>
          <w:b/>
        </w:rPr>
        <w:t xml:space="preserve">Institutional Review Board Statement: </w:t>
      </w:r>
      <w:r w:rsidRPr="00B27433">
        <w:t xml:space="preserve">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Helsinki, and approved by the Institutional Review Board (or Ethics Committee) of NAME OF INSTITUTE (protocol code XXX and date of approval).” for studies involving humans. OR “The animal study </w:t>
      </w:r>
      <w:r w:rsidR="00F040BE">
        <w:t>protocol</w:t>
      </w:r>
      <w:r w:rsidRPr="00B27433">
        <w:t xml:space="preserve">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p>
    <w:bookmarkEnd w:id="940"/>
    <w:p w14:paraId="741D7713" w14:textId="67C6432D" w:rsidR="00B92231" w:rsidRPr="007D75A8" w:rsidDel="003308A6" w:rsidRDefault="00B92231" w:rsidP="00B92231">
      <w:pPr>
        <w:pStyle w:val="MDPI62BackMatter"/>
        <w:spacing w:after="0"/>
        <w:rPr>
          <w:del w:id="942" w:author="Shannon" w:date="2024-02-21T13:09:00Z"/>
        </w:rPr>
      </w:pPr>
      <w:del w:id="943" w:author="Shannon" w:date="2024-02-21T13:09:00Z">
        <w:r w:rsidRPr="007D75A8" w:rsidDel="003308A6">
          <w:rPr>
            <w:b/>
          </w:rPr>
          <w:delText xml:space="preserve">Informed Consent Statement: </w:delText>
        </w:r>
        <w:r w:rsidRPr="007D75A8" w:rsidDel="003308A6">
          <w:delText>Any research article describing a study involving humans should contain this statement. Please add “Informed consent was obtained from all subjects involved in the study.” OR “Patient consent was waived due to REASON (please provide a detailed justification).” OR “</w:delText>
        </w:r>
        <w:r w:rsidR="006173E7" w:rsidDel="003308A6">
          <w:delText>Not applicable.</w:delText>
        </w:r>
        <w:r w:rsidRPr="007D75A8" w:rsidDel="003308A6">
          <w:delText>” for studies not involving humans. You might also choose to exclude this statement if the study did not involve humans.</w:delText>
        </w:r>
      </w:del>
    </w:p>
    <w:p w14:paraId="296E189A" w14:textId="148B00A7" w:rsidR="00B92231" w:rsidRPr="007D75A8" w:rsidDel="003308A6" w:rsidRDefault="00B92231" w:rsidP="00B92231">
      <w:pPr>
        <w:pStyle w:val="MDPI62BackMatter"/>
        <w:ind w:firstLine="425"/>
        <w:rPr>
          <w:del w:id="944" w:author="Shannon" w:date="2024-02-21T13:09:00Z"/>
        </w:rPr>
      </w:pPr>
      <w:del w:id="945" w:author="Shannon" w:date="2024-02-21T13:09:00Z">
        <w:r w:rsidRPr="007D75A8" w:rsidDel="003308A6">
          <w:delText>Written informed consent for publication must be obtained from participating patients who can be identified (including by the patients themselves). Please state “Written informed consent has been obtained from the patient(s) to publish this paper” if applicable.</w:delText>
        </w:r>
      </w:del>
    </w:p>
    <w:bookmarkEnd w:id="941"/>
    <w:p w14:paraId="7FB299CB" w14:textId="77777777" w:rsidR="00277C90" w:rsidRPr="00277C90" w:rsidRDefault="00277C90" w:rsidP="00277C90">
      <w:pPr>
        <w:pStyle w:val="MDPI62BackMatter"/>
      </w:pPr>
      <w:r w:rsidRPr="00277C90">
        <w:rPr>
          <w:b/>
        </w:rPr>
        <w:t>Data Availability Statement:</w:t>
      </w:r>
      <w:r w:rsidRPr="00277C90">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01C2F663" w14:textId="77777777" w:rsidR="009A445C" w:rsidRPr="00613B31" w:rsidRDefault="009A445C" w:rsidP="009A445C">
      <w:pPr>
        <w:pStyle w:val="MDPI62BackMatter"/>
      </w:pPr>
      <w:r w:rsidRPr="00613B31">
        <w:rPr>
          <w:b/>
        </w:rPr>
        <w:t>Acknowledgments:</w:t>
      </w:r>
      <w:r w:rsidRPr="00613B31">
        <w:t xml:space="preserve"> </w:t>
      </w:r>
      <w:r w:rsidR="007B128A">
        <w:t xml:space="preserve">In this section, you can acknowledge </w:t>
      </w:r>
      <w:r w:rsidRPr="00613B31">
        <w:t>any support given which is not covered by the author contribution or funding sections. This may include administrative and technical support, or donations in kind (e.g., materials used for experiments).</w:t>
      </w:r>
    </w:p>
    <w:p w14:paraId="2F72EE56" w14:textId="0461919D" w:rsidR="009A445C" w:rsidRPr="00613B31" w:rsidRDefault="009A445C" w:rsidP="009A445C">
      <w:pPr>
        <w:pStyle w:val="MDPI62BackMatter"/>
      </w:pPr>
      <w:r w:rsidRPr="00613B31">
        <w:rPr>
          <w:b/>
        </w:rPr>
        <w:t>Conflicts of Interest:</w:t>
      </w:r>
      <w:r w:rsidRPr="00613B31">
        <w:t xml:space="preserve"> </w:t>
      </w:r>
      <w:del w:id="946" w:author="Dunnigan, Shannon" w:date="2024-02-21T15:46:00Z">
        <w:r w:rsidRPr="00613B31" w:rsidDel="00B92ADF">
          <w:delText>Declare conflicts of interest or state “</w:delText>
        </w:r>
      </w:del>
      <w:r w:rsidRPr="00613B31">
        <w:t xml:space="preserve">The </w:t>
      </w:r>
      <w:r w:rsidR="00221439">
        <w:t xml:space="preserve">authors declare no conflicts of </w:t>
      </w:r>
      <w:r w:rsidRPr="00613B31">
        <w:t>interest.</w:t>
      </w:r>
      <w:del w:id="947" w:author="Dunnigan, Shannon" w:date="2024-02-21T15:46:00Z">
        <w:r w:rsidRPr="00613B31" w:rsidDel="00B92ADF">
          <w:delText xml:space="preserve">” Authors must identify and declare any personal circumstances or interest that may be perceived as inappropriately influencing the representation or interpretation of reported research results. </w:delText>
        </w:r>
        <w:r w:rsidR="00CC17F1" w:rsidDel="00B92ADF">
          <w:delText>Any role of the funders in the design of the study; in the collection, analyses or interpretation of data; in the writing of the manuscript; or in the decision to publish the results must be declared in this section</w:delText>
        </w:r>
        <w:r w:rsidRPr="00613B31" w:rsidDel="00B92ADF">
          <w:delText>. If there is no role, please state “</w:delText>
        </w:r>
      </w:del>
      <w:ins w:id="948" w:author="Dunnigan, Shannon" w:date="2024-02-21T15:47:00Z">
        <w:r w:rsidR="00B92ADF">
          <w:t xml:space="preserve"> </w:t>
        </w:r>
      </w:ins>
      <w:r w:rsidR="00EB0170">
        <w:t>The funders had no role in the design of the study; in the collection, analyses, or interpretation of data; in the writing of the manuscript; or in the decision to publish the results</w:t>
      </w:r>
      <w:ins w:id="949" w:author="Dunnigan, Shannon" w:date="2024-02-21T15:47:00Z">
        <w:r w:rsidR="00B92ADF">
          <w:t>.</w:t>
        </w:r>
      </w:ins>
      <w:del w:id="950" w:author="Dunnigan, Shannon" w:date="2024-02-21T15:47:00Z">
        <w:r w:rsidRPr="00613B31" w:rsidDel="00B92ADF">
          <w:delText>”.</w:delText>
        </w:r>
      </w:del>
    </w:p>
    <w:p w14:paraId="672E1FD3" w14:textId="77777777" w:rsidR="009A445C" w:rsidRPr="00613B31" w:rsidRDefault="009A445C" w:rsidP="009A445C">
      <w:pPr>
        <w:adjustRightInd w:val="0"/>
        <w:snapToGrid w:val="0"/>
        <w:spacing w:before="240" w:after="60" w:line="228" w:lineRule="auto"/>
        <w:ind w:left="2608"/>
        <w:rPr>
          <w:b/>
          <w:bCs/>
          <w:szCs w:val="18"/>
          <w:lang w:bidi="en-US"/>
        </w:rPr>
      </w:pPr>
      <w:commentRangeStart w:id="951"/>
      <w:commentRangeStart w:id="952"/>
      <w:r w:rsidRPr="00613B31">
        <w:rPr>
          <w:b/>
          <w:bCs/>
          <w:szCs w:val="18"/>
          <w:lang w:bidi="en-US"/>
        </w:rPr>
        <w:t>Appendix A</w:t>
      </w:r>
      <w:commentRangeEnd w:id="951"/>
      <w:r w:rsidR="00B17922">
        <w:rPr>
          <w:rStyle w:val="CommentReference"/>
        </w:rPr>
        <w:commentReference w:id="951"/>
      </w:r>
      <w:commentRangeEnd w:id="952"/>
      <w:r w:rsidR="00371A05">
        <w:rPr>
          <w:rStyle w:val="CommentReference"/>
        </w:rPr>
        <w:commentReference w:id="952"/>
      </w:r>
    </w:p>
    <w:p w14:paraId="6F87D68A" w14:textId="77777777" w:rsidR="009A445C" w:rsidRDefault="009A445C" w:rsidP="00D46C21">
      <w:pPr>
        <w:pStyle w:val="MDPI31text"/>
      </w:pPr>
      <w:r w:rsidRPr="00613B31">
        <w:lastRenderedPageBreak/>
        <w:t>The appendix is an optional section that can contain details and data supplemental to the main text</w:t>
      </w:r>
      <w:r w:rsidR="009E1707">
        <w:t xml:space="preserve">—for example, explanations of experimental </w:t>
      </w:r>
      <w:r w:rsidR="007B128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0B050526" w14:textId="77777777" w:rsidR="00CA30F4" w:rsidRDefault="00CA30F4" w:rsidP="00CA30F4">
      <w:pPr>
        <w:pStyle w:val="MDPI41tablecaption"/>
      </w:pPr>
      <w:commentRangeStart w:id="953"/>
      <w:r>
        <w:rPr>
          <w:b/>
        </w:rPr>
        <w:t>Table 2</w:t>
      </w:r>
      <w:r w:rsidRPr="00325902">
        <w:rPr>
          <w:b/>
        </w:rPr>
        <w:t>.</w:t>
      </w:r>
      <w:r w:rsidRPr="00325902">
        <w:t xml:space="preserve"> This is a table. Tables should be placed in the main text near to the first time they are cited.</w:t>
      </w:r>
    </w:p>
    <w:tbl>
      <w:tblPr>
        <w:tblW w:w="790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76"/>
        <w:gridCol w:w="1976"/>
        <w:gridCol w:w="1976"/>
        <w:gridCol w:w="1976"/>
      </w:tblGrid>
      <w:tr w:rsidR="00CA30F4" w:rsidRPr="00754C37" w14:paraId="01BAAB81" w14:textId="77777777" w:rsidTr="00C60AF5">
        <w:trPr>
          <w:trHeight w:val="288"/>
        </w:trPr>
        <w:tc>
          <w:tcPr>
            <w:tcW w:w="1976" w:type="dxa"/>
            <w:tcBorders>
              <w:bottom w:val="single" w:sz="4" w:space="0" w:color="auto"/>
            </w:tcBorders>
            <w:shd w:val="clear" w:color="auto" w:fill="auto"/>
            <w:vAlign w:val="center"/>
          </w:tcPr>
          <w:p w14:paraId="5AA32F29" w14:textId="77777777" w:rsidR="00CA30F4" w:rsidRPr="007F7C8C" w:rsidRDefault="00CA30F4" w:rsidP="00C60AF5">
            <w:pPr>
              <w:pStyle w:val="MDPI42tablebody"/>
              <w:spacing w:line="240" w:lineRule="auto"/>
              <w:rPr>
                <w:b/>
                <w:snapToGrid/>
              </w:rPr>
            </w:pPr>
            <w:r w:rsidRPr="007F7C8C">
              <w:rPr>
                <w:b/>
                <w:snapToGrid/>
              </w:rPr>
              <w:t>Title 1</w:t>
            </w:r>
          </w:p>
        </w:tc>
        <w:tc>
          <w:tcPr>
            <w:tcW w:w="1976" w:type="dxa"/>
            <w:tcBorders>
              <w:bottom w:val="single" w:sz="4" w:space="0" w:color="auto"/>
            </w:tcBorders>
          </w:tcPr>
          <w:p w14:paraId="4155261D" w14:textId="77777777" w:rsidR="00CA30F4" w:rsidRPr="007F7C8C" w:rsidRDefault="00CA30F4" w:rsidP="00C60AF5">
            <w:pPr>
              <w:pStyle w:val="MDPI42tablebody"/>
              <w:spacing w:line="240" w:lineRule="auto"/>
              <w:rPr>
                <w:b/>
                <w:snapToGrid/>
              </w:rPr>
            </w:pPr>
          </w:p>
        </w:tc>
        <w:tc>
          <w:tcPr>
            <w:tcW w:w="1976" w:type="dxa"/>
            <w:tcBorders>
              <w:bottom w:val="single" w:sz="4" w:space="0" w:color="auto"/>
            </w:tcBorders>
            <w:shd w:val="clear" w:color="auto" w:fill="auto"/>
            <w:vAlign w:val="center"/>
          </w:tcPr>
          <w:p w14:paraId="7AA407CA" w14:textId="77777777" w:rsidR="00CA30F4" w:rsidRPr="007F7C8C" w:rsidRDefault="00CA30F4" w:rsidP="00C60AF5">
            <w:pPr>
              <w:pStyle w:val="MDPI42tablebody"/>
              <w:spacing w:line="240" w:lineRule="auto"/>
              <w:rPr>
                <w:b/>
                <w:snapToGrid/>
              </w:rPr>
            </w:pPr>
            <w:r w:rsidRPr="007F7C8C">
              <w:rPr>
                <w:b/>
                <w:snapToGrid/>
              </w:rPr>
              <w:t>Title 2</w:t>
            </w:r>
          </w:p>
        </w:tc>
        <w:tc>
          <w:tcPr>
            <w:tcW w:w="1976" w:type="dxa"/>
            <w:tcBorders>
              <w:bottom w:val="single" w:sz="4" w:space="0" w:color="auto"/>
            </w:tcBorders>
            <w:shd w:val="clear" w:color="auto" w:fill="auto"/>
            <w:vAlign w:val="center"/>
          </w:tcPr>
          <w:p w14:paraId="01CBC7BF" w14:textId="77777777" w:rsidR="00CA30F4" w:rsidRPr="007F7C8C" w:rsidRDefault="00CA30F4" w:rsidP="00C60AF5">
            <w:pPr>
              <w:pStyle w:val="MDPI42tablebody"/>
              <w:spacing w:line="240" w:lineRule="auto"/>
              <w:rPr>
                <w:b/>
                <w:snapToGrid/>
              </w:rPr>
            </w:pPr>
            <w:r w:rsidRPr="007F7C8C">
              <w:rPr>
                <w:b/>
                <w:snapToGrid/>
              </w:rPr>
              <w:t>Title 3</w:t>
            </w:r>
          </w:p>
        </w:tc>
      </w:tr>
      <w:tr w:rsidR="00CA30F4" w:rsidRPr="00754C37" w14:paraId="3929E0AF" w14:textId="77777777" w:rsidTr="00C60AF5">
        <w:trPr>
          <w:trHeight w:val="288"/>
        </w:trPr>
        <w:tc>
          <w:tcPr>
            <w:tcW w:w="1976" w:type="dxa"/>
            <w:shd w:val="clear" w:color="auto" w:fill="auto"/>
            <w:vAlign w:val="center"/>
          </w:tcPr>
          <w:p w14:paraId="7152216B" w14:textId="77777777" w:rsidR="00CA30F4" w:rsidRPr="00F220D4" w:rsidRDefault="00CA30F4" w:rsidP="00C60AF5">
            <w:pPr>
              <w:pStyle w:val="MDPI42tablebody"/>
              <w:spacing w:line="240" w:lineRule="auto"/>
            </w:pPr>
            <w:r w:rsidRPr="00F220D4">
              <w:t>entry 1</w:t>
            </w:r>
          </w:p>
        </w:tc>
        <w:tc>
          <w:tcPr>
            <w:tcW w:w="1976" w:type="dxa"/>
          </w:tcPr>
          <w:p w14:paraId="76D9077D" w14:textId="77777777" w:rsidR="00CA30F4" w:rsidRPr="00F220D4" w:rsidRDefault="00CA30F4" w:rsidP="00C60AF5">
            <w:pPr>
              <w:pStyle w:val="MDPI42tablebody"/>
              <w:spacing w:line="240" w:lineRule="auto"/>
            </w:pPr>
          </w:p>
        </w:tc>
        <w:tc>
          <w:tcPr>
            <w:tcW w:w="1976" w:type="dxa"/>
            <w:shd w:val="clear" w:color="auto" w:fill="auto"/>
            <w:vAlign w:val="center"/>
          </w:tcPr>
          <w:p w14:paraId="7F014842"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6F3E03EF" w14:textId="77777777" w:rsidR="00CA30F4" w:rsidRPr="00F220D4" w:rsidRDefault="00CA30F4" w:rsidP="00C60AF5">
            <w:pPr>
              <w:pStyle w:val="MDPI42tablebody"/>
              <w:spacing w:line="240" w:lineRule="auto"/>
            </w:pPr>
            <w:r w:rsidRPr="00F220D4">
              <w:t>data</w:t>
            </w:r>
          </w:p>
        </w:tc>
      </w:tr>
      <w:tr w:rsidR="00CA30F4" w:rsidRPr="00754C37" w14:paraId="5ACA222C" w14:textId="77777777" w:rsidTr="00C60AF5">
        <w:trPr>
          <w:trHeight w:val="288"/>
        </w:trPr>
        <w:tc>
          <w:tcPr>
            <w:tcW w:w="1976" w:type="dxa"/>
            <w:shd w:val="clear" w:color="auto" w:fill="auto"/>
            <w:vAlign w:val="center"/>
          </w:tcPr>
          <w:p w14:paraId="169D72F7" w14:textId="77777777" w:rsidR="00CA30F4" w:rsidRPr="00F220D4" w:rsidRDefault="00CA30F4" w:rsidP="00C60AF5">
            <w:pPr>
              <w:pStyle w:val="MDPI42tablebody"/>
              <w:spacing w:line="240" w:lineRule="auto"/>
            </w:pPr>
            <w:r w:rsidRPr="00F220D4">
              <w:t>entry 2</w:t>
            </w:r>
          </w:p>
        </w:tc>
        <w:tc>
          <w:tcPr>
            <w:tcW w:w="1976" w:type="dxa"/>
          </w:tcPr>
          <w:p w14:paraId="31503BF5" w14:textId="77777777" w:rsidR="00CA30F4" w:rsidRPr="00F220D4" w:rsidRDefault="00CA30F4" w:rsidP="00C60AF5">
            <w:pPr>
              <w:pStyle w:val="MDPI42tablebody"/>
              <w:spacing w:line="240" w:lineRule="auto"/>
            </w:pPr>
          </w:p>
        </w:tc>
        <w:tc>
          <w:tcPr>
            <w:tcW w:w="1976" w:type="dxa"/>
            <w:shd w:val="clear" w:color="auto" w:fill="auto"/>
            <w:vAlign w:val="center"/>
          </w:tcPr>
          <w:p w14:paraId="6E18F1C1"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4DFF6B74" w14:textId="77777777" w:rsidR="00CA30F4" w:rsidRPr="00F220D4" w:rsidRDefault="00CA30F4" w:rsidP="00C60AF5">
            <w:pPr>
              <w:pStyle w:val="MDPI42tablebody"/>
              <w:spacing w:line="240" w:lineRule="auto"/>
            </w:pPr>
            <w:r w:rsidRPr="00F220D4">
              <w:t xml:space="preserve">data </w:t>
            </w:r>
            <w:r w:rsidRPr="007F7C8C">
              <w:rPr>
                <w:vertAlign w:val="superscript"/>
              </w:rPr>
              <w:t>1</w:t>
            </w:r>
          </w:p>
        </w:tc>
      </w:tr>
    </w:tbl>
    <w:p w14:paraId="178DD471" w14:textId="77777777" w:rsidR="00CA30F4" w:rsidRPr="00E06592" w:rsidRDefault="00CA30F4" w:rsidP="00CA30F4">
      <w:pPr>
        <w:pStyle w:val="MDPI43tablefooter"/>
      </w:pPr>
      <w:r w:rsidRPr="00325902">
        <w:rPr>
          <w:vertAlign w:val="superscript"/>
        </w:rPr>
        <w:t>1</w:t>
      </w:r>
      <w:r w:rsidRPr="00325902">
        <w:t xml:space="preserve"> Tables may have a footer.</w:t>
      </w:r>
      <w:commentRangeEnd w:id="953"/>
      <w:r>
        <w:rPr>
          <w:rStyle w:val="CommentReference"/>
          <w:rFonts w:eastAsia="SimSun" w:cs="Times New Roman"/>
          <w:lang w:eastAsia="zh-CN" w:bidi="ar-SA"/>
        </w:rPr>
        <w:commentReference w:id="953"/>
      </w:r>
    </w:p>
    <w:p w14:paraId="6D083C69" w14:textId="77777777" w:rsidR="00CA30F4" w:rsidRPr="00613B31" w:rsidRDefault="00CA30F4" w:rsidP="00D46C21">
      <w:pPr>
        <w:pStyle w:val="MDPI31text"/>
      </w:pPr>
    </w:p>
    <w:p w14:paraId="69E3097A" w14:textId="3297EDAC" w:rsidR="00CA30F4" w:rsidRDefault="00CA30F4" w:rsidP="00CA30F4">
      <w:pPr>
        <w:pStyle w:val="MDPI41tablecaption"/>
      </w:pPr>
      <w:r>
        <w:rPr>
          <w:b/>
        </w:rPr>
        <w:t xml:space="preserve">Table </w:t>
      </w:r>
      <w:del w:id="954" w:author="Shannon" w:date="2024-02-21T13:09:00Z">
        <w:r w:rsidDel="003308A6">
          <w:rPr>
            <w:b/>
          </w:rPr>
          <w:delText>2</w:delText>
        </w:r>
      </w:del>
      <w:ins w:id="955" w:author="Shannon" w:date="2024-02-21T13:09:00Z">
        <w:r w:rsidR="003308A6">
          <w:rPr>
            <w:b/>
          </w:rPr>
          <w:t>1</w:t>
        </w:r>
      </w:ins>
      <w:r w:rsidRPr="00325902">
        <w:rPr>
          <w:b/>
        </w:rPr>
        <w:t>.</w:t>
      </w:r>
      <w:r w:rsidRPr="00325902">
        <w:t xml:space="preserve"> </w:t>
      </w:r>
      <w:r w:rsidR="0064278F">
        <w:t>Model results for the best-fitting generalized linear model (Table # in text) of oyster spat counts per shell on collectors deployed in five regions in the Guana Tolomato Matanzas estuary from 2015-2020 where spat count per shell = region + year + offset[log(soak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r>
              <w:rPr>
                <w:b/>
                <w:snapToGrid/>
              </w:rPr>
              <w:t>Pr(&gt;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07ED2F5F" w:rsidR="00FF1DA8" w:rsidRDefault="00FF1DA8" w:rsidP="00FF1DA8">
      <w:pPr>
        <w:pStyle w:val="MDPI41tablecaption"/>
      </w:pPr>
      <w:r>
        <w:rPr>
          <w:b/>
        </w:rPr>
        <w:t xml:space="preserve">Table </w:t>
      </w:r>
      <w:del w:id="956" w:author="Shannon" w:date="2024-02-21T13:09:00Z">
        <w:r w:rsidDel="003308A6">
          <w:rPr>
            <w:b/>
          </w:rPr>
          <w:delText>3a</w:delText>
        </w:r>
      </w:del>
      <w:ins w:id="957" w:author="Shannon" w:date="2024-02-21T13:09:00Z">
        <w:r w:rsidR="003308A6">
          <w:rPr>
            <w:b/>
          </w:rPr>
          <w:t>2</w:t>
        </w:r>
        <w:r w:rsidR="003308A6">
          <w:rPr>
            <w:b/>
          </w:rPr>
          <w:t>a</w:t>
        </w:r>
      </w:ins>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1DC43F58" w:rsidR="00FF1DA8" w:rsidRDefault="00FF1DA8" w:rsidP="00FF1DA8">
      <w:pPr>
        <w:pStyle w:val="MDPI41tablecaption"/>
      </w:pPr>
      <w:r>
        <w:rPr>
          <w:b/>
        </w:rPr>
        <w:t xml:space="preserve">Table </w:t>
      </w:r>
      <w:del w:id="958" w:author="Shannon" w:date="2024-02-21T13:09:00Z">
        <w:r w:rsidDel="003308A6">
          <w:rPr>
            <w:b/>
          </w:rPr>
          <w:delText>3b</w:delText>
        </w:r>
      </w:del>
      <w:ins w:id="959" w:author="Shannon" w:date="2024-02-21T13:09:00Z">
        <w:r w:rsidR="003308A6">
          <w:rPr>
            <w:b/>
          </w:rPr>
          <w:t>2</w:t>
        </w:r>
        <w:r w:rsidR="003308A6">
          <w:rPr>
            <w:b/>
          </w:rPr>
          <w:t>b</w:t>
        </w:r>
      </w:ins>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lastRenderedPageBreak/>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r>
              <w:rPr>
                <w:b/>
                <w:snapToGrid/>
              </w:rPr>
              <w:t>Pr(&gt;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493E53C2" w14:textId="04188FDC" w:rsidR="009A445C" w:rsidRPr="00613B31" w:rsidRDefault="009A445C" w:rsidP="00762893">
      <w:pPr>
        <w:adjustRightInd w:val="0"/>
        <w:snapToGrid w:val="0"/>
        <w:spacing w:before="240" w:after="60" w:line="228" w:lineRule="auto"/>
        <w:ind w:left="2608"/>
        <w:rPr>
          <w:b/>
          <w:bCs/>
          <w:szCs w:val="18"/>
          <w:lang w:bidi="en-US"/>
        </w:rPr>
      </w:pPr>
      <w:r w:rsidRPr="00613B31">
        <w:rPr>
          <w:b/>
          <w:bCs/>
          <w:szCs w:val="18"/>
          <w:lang w:bidi="en-US"/>
        </w:rPr>
        <w:t>Appendix B</w:t>
      </w:r>
    </w:p>
    <w:p w14:paraId="77201B68" w14:textId="77777777" w:rsidR="009A445C" w:rsidRPr="00613B31" w:rsidRDefault="009A445C" w:rsidP="00D46C21">
      <w:pPr>
        <w:pStyle w:val="MDPI31text"/>
      </w:pPr>
      <w:r w:rsidRPr="00613B31">
        <w:t xml:space="preserve">All appendix sections must </w:t>
      </w:r>
      <w:r w:rsidR="007B128A">
        <w:t>be cited in the main text. In the appendices, Figures, Tables, etc. should be labeled starting with “A”—e.g., Figure A1, Figure A2, etc.</w:t>
      </w:r>
    </w:p>
    <w:p w14:paraId="25C84E22" w14:textId="77777777" w:rsidR="009A445C" w:rsidRPr="00FA04F1" w:rsidRDefault="009A445C" w:rsidP="00CA0A54">
      <w:pPr>
        <w:pStyle w:val="MDPI21heading1"/>
        <w:ind w:left="0"/>
      </w:pPr>
      <w:r w:rsidRPr="00FA04F1">
        <w:t>References</w:t>
      </w:r>
    </w:p>
    <w:p w14:paraId="106A30D1" w14:textId="77777777" w:rsidR="009A445C" w:rsidRPr="00325902" w:rsidRDefault="009A445C" w:rsidP="008E5D61">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ReferenceManager or Zotero to avoid typing mistakes and </w:t>
      </w:r>
      <w:r>
        <w:t>duplicated references. Include the digital object identifier (DOI) for all references where available.</w:t>
      </w:r>
    </w:p>
    <w:p w14:paraId="54DF79D2" w14:textId="77777777" w:rsidR="009A445C" w:rsidRPr="00325902" w:rsidRDefault="009A445C" w:rsidP="008E5D61">
      <w:pPr>
        <w:pStyle w:val="MDPI71References"/>
        <w:numPr>
          <w:ilvl w:val="0"/>
          <w:numId w:val="0"/>
        </w:numPr>
        <w:ind w:left="425"/>
      </w:pPr>
    </w:p>
    <w:p w14:paraId="1C515A76" w14:textId="77777777" w:rsidR="009A445C" w:rsidRPr="00325902" w:rsidRDefault="0057478D" w:rsidP="008E5D61">
      <w:pPr>
        <w:pStyle w:val="MDPI71References"/>
        <w:numPr>
          <w:ilvl w:val="0"/>
          <w:numId w:val="0"/>
        </w:numPr>
        <w:ind w:left="425"/>
      </w:pPr>
      <w:r>
        <w:t>Citations and references in the Supplementary Materials</w:t>
      </w:r>
      <w:r w:rsidR="007B128A">
        <w:t xml:space="preserve"> are permitted </w:t>
      </w:r>
      <w:r w:rsidR="009A445C" w:rsidRPr="00325902">
        <w:t xml:space="preserve">provided that they also appear in the reference list here. </w:t>
      </w:r>
    </w:p>
    <w:p w14:paraId="78082D4A" w14:textId="77777777" w:rsidR="009A445C" w:rsidRPr="00325902" w:rsidRDefault="009A445C" w:rsidP="008E5D61">
      <w:pPr>
        <w:pStyle w:val="MDPI71References"/>
        <w:numPr>
          <w:ilvl w:val="0"/>
          <w:numId w:val="0"/>
        </w:numPr>
        <w:ind w:left="425"/>
      </w:pPr>
    </w:p>
    <w:p w14:paraId="6CBE7A93" w14:textId="77777777" w:rsidR="009A445C" w:rsidRPr="00325902" w:rsidRDefault="009A445C" w:rsidP="008E5D61">
      <w:pPr>
        <w:pStyle w:val="MDPI71References"/>
        <w:numPr>
          <w:ilvl w:val="0"/>
          <w:numId w:val="0"/>
        </w:numPr>
        <w:ind w:left="425"/>
      </w:pPr>
      <w:r w:rsidRPr="00325902">
        <w:t>In the text, reference numbers should be placed in square brackets [ ]</w:t>
      </w:r>
      <w:r w:rsidR="007B128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62713BA2" w14:textId="77777777" w:rsidR="009A445C" w:rsidRPr="00325902" w:rsidRDefault="009A445C" w:rsidP="008E5D61">
      <w:pPr>
        <w:pStyle w:val="MDPI71References"/>
        <w:numPr>
          <w:ilvl w:val="0"/>
          <w:numId w:val="0"/>
        </w:numPr>
        <w:ind w:left="425"/>
      </w:pPr>
    </w:p>
    <w:p w14:paraId="0F0B4218" w14:textId="77777777" w:rsidR="001B7350" w:rsidRDefault="001B7350" w:rsidP="001B7350">
      <w:pPr>
        <w:pStyle w:val="MDPI71References"/>
        <w:numPr>
          <w:ilvl w:val="0"/>
          <w:numId w:val="4"/>
        </w:numPr>
        <w:ind w:left="425" w:hanging="425"/>
      </w:pPr>
      <w:commentRangeStart w:id="960"/>
      <w:r>
        <w:t>Marine and Coastal Ecosystems and Human Well-being: A Synthesis Report Based on the Findings of the Millennium Ecosystem Assessment; United Nations Environmental Programme</w:t>
      </w:r>
      <w:commentRangeEnd w:id="960"/>
      <w:r>
        <w:rPr>
          <w:rStyle w:val="CommentReference"/>
          <w:rFonts w:eastAsia="SimSun"/>
          <w:noProof/>
          <w:lang w:eastAsia="zh-CN" w:bidi="ar-SA"/>
        </w:rPr>
        <w:commentReference w:id="960"/>
      </w:r>
    </w:p>
    <w:p w14:paraId="3DF34991" w14:textId="77777777" w:rsidR="001B7350" w:rsidRDefault="001B7350" w:rsidP="001B7350">
      <w:pPr>
        <w:pStyle w:val="MDPI71References"/>
        <w:numPr>
          <w:ilvl w:val="0"/>
          <w:numId w:val="4"/>
        </w:numPr>
        <w:ind w:left="425" w:hanging="425"/>
      </w:pPr>
      <w:r w:rsidRPr="00842C9E">
        <w:t>Barbier, E.B. Valuing Ecosystem Services as Productive Inputs. Economic Policy 2007, 22, 178–229, doi:10.1111/j.1468-0327.2007.00174.x.</w:t>
      </w:r>
    </w:p>
    <w:p w14:paraId="663C1204" w14:textId="77777777" w:rsidR="00171D95" w:rsidRDefault="001B7350" w:rsidP="001B7350">
      <w:pPr>
        <w:pStyle w:val="MDPI71References"/>
        <w:numPr>
          <w:ilvl w:val="0"/>
          <w:numId w:val="4"/>
        </w:numPr>
        <w:spacing w:line="240" w:lineRule="auto"/>
        <w:ind w:left="432" w:hanging="432"/>
      </w:pPr>
      <w:r>
        <w:t>Valiela, I.; Bowen, J.L.; York, J.K. Mangrove Forests: One of the World’s Threatened Major Tropical Environments. BioScience 2001, 51, 807, doi:10.1641/0006-3568(2001)051[0807:MFOOTW]2.0.CO;2.</w:t>
      </w:r>
    </w:p>
    <w:p w14:paraId="59EC1CFB" w14:textId="1FC51179" w:rsidR="001B7350" w:rsidRDefault="001B7350" w:rsidP="001B7350">
      <w:pPr>
        <w:pStyle w:val="MDPI71References"/>
        <w:numPr>
          <w:ilvl w:val="0"/>
          <w:numId w:val="4"/>
        </w:numPr>
        <w:spacing w:line="240" w:lineRule="auto"/>
        <w:ind w:left="432" w:hanging="432"/>
      </w:pPr>
      <w:r w:rsidRPr="009C0D79">
        <w:t>Ecosystems and Human Well-Being: Synthesis; Millennium Ecosystem Assessment (Program), Ed.; Island Press: Washington, DC, 2005; ISBN 978-1-59726-040-4.</w:t>
      </w:r>
    </w:p>
    <w:p w14:paraId="5028C742" w14:textId="77777777" w:rsidR="001B7350" w:rsidRDefault="001B7350" w:rsidP="001B7350">
      <w:pPr>
        <w:pStyle w:val="MDPI71References"/>
        <w:numPr>
          <w:ilvl w:val="0"/>
          <w:numId w:val="4"/>
        </w:numPr>
        <w:spacing w:line="240" w:lineRule="auto"/>
        <w:ind w:left="432" w:hanging="432"/>
      </w:pPr>
      <w:r>
        <w:t xml:space="preserve">Orth, R.J.; Carruthers, T.J.B.; Dennison, W.C.; Duarte, C.M.; Fourqurean, J.W.; Heck, K.L.; Hughes, A.R.; Kendrick, G.A.; Kenworthy, W.J.; Olyarnik, S.; et al. A Global Crisis for Seagrass Ecosystems. </w:t>
      </w:r>
      <w:r w:rsidRPr="00171D95">
        <w:rPr>
          <w:i/>
          <w:iCs/>
        </w:rPr>
        <w:t>BioScience</w:t>
      </w:r>
      <w:r>
        <w:t xml:space="preserve"> </w:t>
      </w:r>
      <w:r w:rsidRPr="00171D95">
        <w:rPr>
          <w:b/>
          <w:bCs/>
        </w:rPr>
        <w:t>2006</w:t>
      </w:r>
      <w:r>
        <w:t>, 56, 987, doi:10.1641/0006-3568(2006)56[987:AGCFSE]2.0.CO;2.</w:t>
      </w:r>
    </w:p>
    <w:p w14:paraId="49003657" w14:textId="3D0224A4" w:rsidR="001B7350" w:rsidRDefault="001B7350" w:rsidP="001B7350">
      <w:pPr>
        <w:pStyle w:val="MDPI71References"/>
        <w:numPr>
          <w:ilvl w:val="0"/>
          <w:numId w:val="4"/>
        </w:numPr>
        <w:spacing w:line="240" w:lineRule="auto"/>
        <w:ind w:left="432" w:hanging="432"/>
      </w:pPr>
      <w:r>
        <w:t>Ecosystems and Human Well-Being: Synthesis; Millennium Ecosystem Assessment (Program), Ed.; Island Press: Washington, DC, 2005; ISBN 978-1-59726-040-4.</w:t>
      </w:r>
    </w:p>
    <w:p w14:paraId="189190C4" w14:textId="72D230FD" w:rsidR="001B7350" w:rsidRDefault="006650BA" w:rsidP="001B7350">
      <w:pPr>
        <w:pStyle w:val="MDPI71References"/>
        <w:numPr>
          <w:ilvl w:val="0"/>
          <w:numId w:val="4"/>
        </w:numPr>
        <w:spacing w:line="240" w:lineRule="auto"/>
        <w:ind w:left="432" w:hanging="432"/>
      </w:pPr>
      <w:r w:rsidRPr="006650BA">
        <w:t>FAO. </w:t>
      </w:r>
      <w:r w:rsidRPr="006650BA">
        <w:rPr>
          <w:i/>
          <w:iCs/>
        </w:rPr>
        <w:t>The State of World Fisheries and Aquaculture 2020</w:t>
      </w:r>
      <w:r w:rsidRPr="006650BA">
        <w:t>; FAO: Rome, Italy, 2020; ISBN 978-92-5-132692-3.</w:t>
      </w:r>
    </w:p>
    <w:p w14:paraId="5DFC9B0B" w14:textId="77777777" w:rsidR="001B7350" w:rsidRDefault="001B7350" w:rsidP="001B7350">
      <w:pPr>
        <w:pStyle w:val="MDPI71References"/>
        <w:numPr>
          <w:ilvl w:val="0"/>
          <w:numId w:val="4"/>
        </w:numPr>
        <w:spacing w:line="240" w:lineRule="auto"/>
        <w:ind w:left="432" w:hanging="432"/>
      </w:pPr>
      <w:r>
        <w:t>Beck, M.W.; Brumbaugh, R.D.; Airoldi, L.; Carranza, A.; Coen, L.D.; Crawford, C.; Defeo, O.; Edgar, G.J.; Hancock, B.; Kay, M.C.; et al. Oyster Reefs at Risk and Recommendations for Conservation, Restoration, and Management. BioScience 2011, 61, 107–116, doi:10.1525/bio.2011.61.2.5.</w:t>
      </w:r>
    </w:p>
    <w:p w14:paraId="17E2C5FA" w14:textId="03BD7F7C" w:rsidR="001B7350" w:rsidRDefault="001B7350" w:rsidP="001B7350">
      <w:pPr>
        <w:pStyle w:val="MDPI71References"/>
        <w:numPr>
          <w:ilvl w:val="0"/>
          <w:numId w:val="4"/>
        </w:numPr>
        <w:spacing w:line="240" w:lineRule="auto"/>
        <w:ind w:left="432" w:hanging="432"/>
      </w:pPr>
      <w:r w:rsidRPr="001B7350">
        <w:lastRenderedPageBreak/>
        <w:t xml:space="preserve">Worm, B.; Barbier, E.B.; Beaumont, N.; Duffy, J.E.; Folke, C.; Halpern, B.S.; Jackson, J.B.C.; Lotze, H.K.; Micheli, F.; Palumbi, S.R.; et al. Impacts of Biodiversity Loss on Ocean Ecosystem Services. </w:t>
      </w:r>
      <w:r w:rsidRPr="001B7350">
        <w:rPr>
          <w:i/>
          <w:iCs/>
        </w:rPr>
        <w:t>Science</w:t>
      </w:r>
      <w:r w:rsidRPr="001B7350">
        <w:t xml:space="preserve"> </w:t>
      </w:r>
      <w:r w:rsidRPr="001B7350">
        <w:rPr>
          <w:b/>
          <w:bCs/>
        </w:rPr>
        <w:t>2006</w:t>
      </w:r>
      <w:r w:rsidRPr="001B7350">
        <w:t xml:space="preserve">, </w:t>
      </w:r>
      <w:r w:rsidRPr="001B7350">
        <w:rPr>
          <w:i/>
          <w:iCs/>
        </w:rPr>
        <w:t>314</w:t>
      </w:r>
      <w:r w:rsidRPr="001B7350">
        <w:t>, 787–790, doi:10.1126/science.1132294.</w:t>
      </w:r>
    </w:p>
    <w:p w14:paraId="04954A8C" w14:textId="77777777" w:rsidR="001B7350" w:rsidRDefault="001B7350" w:rsidP="001B7350">
      <w:pPr>
        <w:pStyle w:val="MDPI71References"/>
        <w:numPr>
          <w:ilvl w:val="0"/>
          <w:numId w:val="4"/>
        </w:numPr>
        <w:spacing w:line="240" w:lineRule="auto"/>
        <w:ind w:left="432" w:hanging="432"/>
      </w:pPr>
      <w:r>
        <w:t>Scyphers, S.B.; Powers, S.P.; Heck, K.L.; Byron, D. Oyster Reefs as Natural Breakwaters Mitigate Shoreline Loss and Facilitate Fisheries. PLoS ONE 2011, 6, e22396, doi:10.1371/journal.pone.0022396.</w:t>
      </w:r>
    </w:p>
    <w:p w14:paraId="1B5442D8" w14:textId="5FD44163" w:rsidR="001B7350" w:rsidRDefault="001B7350" w:rsidP="001B7350">
      <w:pPr>
        <w:pStyle w:val="MDPI71References"/>
        <w:numPr>
          <w:ilvl w:val="0"/>
          <w:numId w:val="4"/>
        </w:numPr>
        <w:spacing w:line="240" w:lineRule="auto"/>
        <w:ind w:left="432" w:hanging="432"/>
      </w:pPr>
      <w:r>
        <w:t>Whalen, L.; Kreeger, D.; Bushek, D.; Moody, J.; Padeletti, A. Practioner’s Guide: Shellfish-Based Living Shorelines for Salt Marsh Erosion Control and Environmental Enhancement in the Mid-Atlantic</w:t>
      </w:r>
      <w:r w:rsidR="00E769D6">
        <w:t>; Partnership for the Delaware Estuary, Report #11-04, 2011; p. 48.</w:t>
      </w:r>
    </w:p>
    <w:p w14:paraId="2C4DFEA4" w14:textId="20E80669" w:rsidR="00E769D6" w:rsidRDefault="00E769D6" w:rsidP="001B7350">
      <w:pPr>
        <w:pStyle w:val="MDPI71References"/>
        <w:numPr>
          <w:ilvl w:val="0"/>
          <w:numId w:val="4"/>
        </w:numPr>
        <w:spacing w:line="240" w:lineRule="auto"/>
        <w:ind w:left="432" w:hanging="432"/>
      </w:pPr>
      <w:r>
        <w:t>Kreeger, D.A.; Padeletti, A. Monitoring and Assessment of Representative Tidal Wetlands of the Delaware Estuary; Partnership for the Delaware Estuary, Report #13-03. 144 p.</w:t>
      </w:r>
    </w:p>
    <w:p w14:paraId="42A97F8E" w14:textId="77777777" w:rsidR="00E769D6" w:rsidRDefault="00E769D6" w:rsidP="00E769D6">
      <w:pPr>
        <w:pStyle w:val="MDPI71References"/>
        <w:numPr>
          <w:ilvl w:val="0"/>
          <w:numId w:val="4"/>
        </w:numPr>
        <w:spacing w:line="240" w:lineRule="auto"/>
        <w:ind w:left="432" w:hanging="432"/>
      </w:pPr>
      <w:r>
        <w:t>Rupasinghe, M.; Nicolas, R.S.; Lanham, B.S.; Morris, R.L. Sustainable Oyster Shell Incorporated Artificial Reef Concrete for Living Shorelines. Construction and Building Materials 2024, 410, 134217, doi:10.1016/j.conbuildmat.2023.134217.</w:t>
      </w:r>
    </w:p>
    <w:p w14:paraId="2679D961" w14:textId="06A7CA13" w:rsidR="00E769D6" w:rsidRDefault="00EA3C2B" w:rsidP="001B7350">
      <w:pPr>
        <w:pStyle w:val="MDPI71References"/>
        <w:numPr>
          <w:ilvl w:val="0"/>
          <w:numId w:val="4"/>
        </w:numPr>
        <w:spacing w:line="240" w:lineRule="auto"/>
        <w:ind w:left="432" w:hanging="432"/>
      </w:pPr>
      <w:r w:rsidRPr="00EA3C2B">
        <w:t xml:space="preserve">Rodriguez, A.B.; Fodrie, F.J.; Ridge, J.T.; Lindquist, N.L.; Theuerkauf, E.J.; Coleman, S.E.; Grabowski, J.H.; Brodeur, M.C.; Gittman, R.K.; Keller, D.A.; et al. Oyster Reefs Can Outpace Sea-Level Rise. </w:t>
      </w:r>
      <w:r w:rsidRPr="00EA3C2B">
        <w:rPr>
          <w:i/>
          <w:iCs/>
        </w:rPr>
        <w:t>Nature Clim Change</w:t>
      </w:r>
      <w:r w:rsidRPr="00EA3C2B">
        <w:t xml:space="preserve"> </w:t>
      </w:r>
      <w:r w:rsidRPr="00EA3C2B">
        <w:rPr>
          <w:b/>
          <w:bCs/>
        </w:rPr>
        <w:t>2014</w:t>
      </w:r>
      <w:r w:rsidRPr="00EA3C2B">
        <w:t xml:space="preserve">, </w:t>
      </w:r>
      <w:r w:rsidRPr="00EA3C2B">
        <w:rPr>
          <w:i/>
          <w:iCs/>
        </w:rPr>
        <w:t>4</w:t>
      </w:r>
      <w:r w:rsidRPr="00EA3C2B">
        <w:t>, 493–497, doi:10.1038/nclimate2216.</w:t>
      </w:r>
    </w:p>
    <w:p w14:paraId="42E4B16F" w14:textId="33229F21" w:rsidR="00EA3C2B" w:rsidRDefault="00EA3C2B" w:rsidP="001B7350">
      <w:pPr>
        <w:pStyle w:val="MDPI71References"/>
        <w:numPr>
          <w:ilvl w:val="0"/>
          <w:numId w:val="4"/>
        </w:numPr>
        <w:spacing w:line="240" w:lineRule="auto"/>
        <w:ind w:left="432" w:hanging="432"/>
      </w:pPr>
      <w:r w:rsidRPr="00EA3C2B">
        <w:t xml:space="preserve">Gittman, R.K.; Popowich, A.M.; Bruno, J.F.; Peterson, C.H. Marshes with and without Sills Protect Estuarine Shorelines from Erosion Better than Bulkheads during a Category 1 Hurricane. </w:t>
      </w:r>
      <w:r w:rsidRPr="00EA3C2B">
        <w:rPr>
          <w:i/>
          <w:iCs/>
        </w:rPr>
        <w:t>Ocean &amp; Coastal Management</w:t>
      </w:r>
      <w:r w:rsidRPr="00EA3C2B">
        <w:t xml:space="preserve"> </w:t>
      </w:r>
      <w:r w:rsidRPr="00EA3C2B">
        <w:rPr>
          <w:b/>
          <w:bCs/>
        </w:rPr>
        <w:t>2014</w:t>
      </w:r>
      <w:r w:rsidRPr="00EA3C2B">
        <w:t xml:space="preserve">, </w:t>
      </w:r>
      <w:r w:rsidRPr="00EA3C2B">
        <w:rPr>
          <w:i/>
          <w:iCs/>
        </w:rPr>
        <w:t>102</w:t>
      </w:r>
      <w:r w:rsidRPr="00EA3C2B">
        <w:t>, 94–102, doi:10.1016/j.ocecoaman.2014.09.016.</w:t>
      </w:r>
    </w:p>
    <w:p w14:paraId="546A36B1" w14:textId="52A257D7" w:rsidR="00EA3C2B" w:rsidRDefault="00EA3C2B" w:rsidP="001B7350">
      <w:pPr>
        <w:pStyle w:val="MDPI71References"/>
        <w:numPr>
          <w:ilvl w:val="0"/>
          <w:numId w:val="4"/>
        </w:numPr>
        <w:spacing w:line="240" w:lineRule="auto"/>
        <w:ind w:left="432" w:hanging="432"/>
      </w:pPr>
      <w:r w:rsidRPr="00EA3C2B">
        <w:t xml:space="preserve">Dame, R.F. </w:t>
      </w:r>
      <w:r w:rsidRPr="00EA3C2B">
        <w:rPr>
          <w:i/>
          <w:iCs/>
        </w:rPr>
        <w:t>Ecology of Marine Bivalves: An Ecosystem Approach</w:t>
      </w:r>
      <w:r w:rsidRPr="00EA3C2B">
        <w:t>; Marine science series; 2nd ed.; CRC Press: Boca Raton, 2012; ISBN 978-1-4398-3909-6.</w:t>
      </w:r>
    </w:p>
    <w:p w14:paraId="6A2E21F7" w14:textId="2E6D38A0" w:rsidR="00EA3C2B" w:rsidRDefault="00DB6C62" w:rsidP="001B7350">
      <w:pPr>
        <w:pStyle w:val="MDPI71References"/>
        <w:numPr>
          <w:ilvl w:val="0"/>
          <w:numId w:val="4"/>
        </w:numPr>
        <w:spacing w:line="240" w:lineRule="auto"/>
        <w:ind w:left="432" w:hanging="432"/>
      </w:pPr>
      <w:r>
        <w:t>Gmelin, J.F</w:t>
      </w:r>
      <w:r w:rsidRPr="00DB6C62">
        <w:rPr>
          <w:i/>
          <w:iCs/>
        </w:rPr>
        <w:t>. Systema Naturae per Regna Tria Naturae, Secundum Classes, Ordines, Genera, Species, cum Characteribus, Differentiis, Synonymis, locis</w:t>
      </w:r>
      <w:r>
        <w:rPr>
          <w:i/>
          <w:iCs/>
        </w:rPr>
        <w:t>.</w:t>
      </w:r>
      <w:r w:rsidR="003A5E7B">
        <w:rPr>
          <w:i/>
          <w:iCs/>
        </w:rPr>
        <w:t xml:space="preserve"> </w:t>
      </w:r>
      <w:r w:rsidR="003A5E7B">
        <w:t>12</w:t>
      </w:r>
      <w:r w:rsidR="003A5E7B" w:rsidRPr="003A5E7B">
        <w:rPr>
          <w:vertAlign w:val="superscript"/>
        </w:rPr>
        <w:t>th</w:t>
      </w:r>
      <w:r w:rsidR="003A5E7B">
        <w:t xml:space="preserve"> ed.; G.E. Beer, Liepzig, Germany.</w:t>
      </w:r>
      <w:r>
        <w:rPr>
          <w:i/>
          <w:iCs/>
        </w:rPr>
        <w:t xml:space="preserve"> </w:t>
      </w:r>
      <w:r>
        <w:t>1791</w:t>
      </w:r>
      <w:r w:rsidR="003A5E7B">
        <w:t>; 3021-3909.</w:t>
      </w:r>
      <w:r>
        <w:t xml:space="preserve"> </w:t>
      </w:r>
    </w:p>
    <w:p w14:paraId="195A1069" w14:textId="6E9A8511" w:rsidR="003A5E7B" w:rsidRDefault="003A5E7B" w:rsidP="001B7350">
      <w:pPr>
        <w:pStyle w:val="MDPI71References"/>
        <w:numPr>
          <w:ilvl w:val="0"/>
          <w:numId w:val="4"/>
        </w:numPr>
        <w:spacing w:line="240" w:lineRule="auto"/>
        <w:ind w:left="432" w:hanging="432"/>
      </w:pPr>
      <w:r w:rsidRPr="003A5E7B">
        <w:t>Breitburg, D.C.</w:t>
      </w:r>
      <w:r>
        <w:t xml:space="preserve"> </w:t>
      </w:r>
      <w:r w:rsidRPr="003A5E7B">
        <w:t xml:space="preserve">Are three-dimensional structure and healthy oyster populations the keys to an ecologically interesting and important fish community? </w:t>
      </w:r>
      <w:r>
        <w:t>p</w:t>
      </w:r>
      <w:r w:rsidRPr="003A5E7B">
        <w:t xml:space="preserve">p 239-250 in Luckenbach, M.W., Mann, R., and Wesson, J.A., eds., </w:t>
      </w:r>
      <w:r w:rsidRPr="00204318">
        <w:rPr>
          <w:i/>
          <w:iCs/>
        </w:rPr>
        <w:t>Oyster Reef Habitat Restoration: A Synopsis and Synthesis of Approaches</w:t>
      </w:r>
      <w:r w:rsidRPr="003A5E7B">
        <w:t xml:space="preserve">. Virginia Institute of Marine Science Press, Gloucester Pt., VA, </w:t>
      </w:r>
      <w:r w:rsidR="00204318">
        <w:t xml:space="preserve">USA, 1999; </w:t>
      </w:r>
      <w:r w:rsidRPr="003A5E7B">
        <w:t>358pp.</w:t>
      </w:r>
    </w:p>
    <w:p w14:paraId="5E885B2E" w14:textId="32C9C18D" w:rsidR="00D627D3" w:rsidRDefault="00D627D3" w:rsidP="001B7350">
      <w:pPr>
        <w:pStyle w:val="MDPI71References"/>
        <w:numPr>
          <w:ilvl w:val="0"/>
          <w:numId w:val="4"/>
        </w:numPr>
        <w:spacing w:line="240" w:lineRule="auto"/>
        <w:ind w:left="432" w:hanging="432"/>
      </w:pPr>
      <w:r w:rsidRPr="00D627D3">
        <w:t>Coen, L.D.; Luckenbach, M.W. Developing Success Criteria and Goals for Evaluating Oyster Reef Restoration: Ecological Function or Resource Exploitation? Ecological Engineering 2000, 15, 323–343, doi:10.1016/S0925-8574(00)00084-7.</w:t>
      </w:r>
    </w:p>
    <w:p w14:paraId="6B962E56" w14:textId="4B4074BB" w:rsidR="00D627D3" w:rsidRDefault="00D627D3" w:rsidP="001B7350">
      <w:pPr>
        <w:pStyle w:val="MDPI71References"/>
        <w:numPr>
          <w:ilvl w:val="0"/>
          <w:numId w:val="4"/>
        </w:numPr>
        <w:spacing w:line="240" w:lineRule="auto"/>
        <w:ind w:left="432" w:hanging="432"/>
      </w:pPr>
      <w:r w:rsidRPr="00D627D3">
        <w:t xml:space="preserve">Harding, J.; Mann, R.L. Influence of Habitat on Diet and Distribution of Striped Bass (Morone Saxatilis) in a Temperate Estuary. </w:t>
      </w:r>
      <w:r>
        <w:rPr>
          <w:i/>
          <w:iCs/>
        </w:rPr>
        <w:t xml:space="preserve">Bulletin of Marine Science </w:t>
      </w:r>
      <w:r w:rsidRPr="00D627D3">
        <w:rPr>
          <w:b/>
          <w:bCs/>
        </w:rPr>
        <w:t>2003</w:t>
      </w:r>
      <w:r w:rsidRPr="00D627D3">
        <w:t xml:space="preserve">, </w:t>
      </w:r>
      <w:r w:rsidRPr="00D627D3">
        <w:rPr>
          <w:i/>
          <w:iCs/>
        </w:rPr>
        <w:t>72</w:t>
      </w:r>
      <w:r w:rsidRPr="00D627D3">
        <w:t>.</w:t>
      </w:r>
    </w:p>
    <w:p w14:paraId="07A2F67D" w14:textId="7655BC52" w:rsidR="00D36E31" w:rsidRDefault="00D36E31" w:rsidP="001B7350">
      <w:pPr>
        <w:pStyle w:val="MDPI71References"/>
        <w:numPr>
          <w:ilvl w:val="0"/>
          <w:numId w:val="4"/>
        </w:numPr>
        <w:spacing w:line="240" w:lineRule="auto"/>
        <w:ind w:left="432" w:hanging="432"/>
      </w:pPr>
      <w:r w:rsidRPr="00D36E31">
        <w:t xml:space="preserve">Grabowski, J.H.; Hughes, A.R.; Kimbro, D.L.; Dolan, M.A. How Habitat Setting Influiences Restored Oyster Reef Communities. </w:t>
      </w:r>
      <w:r w:rsidRPr="00D36E31">
        <w:rPr>
          <w:i/>
          <w:iCs/>
        </w:rPr>
        <w:t>Ecology</w:t>
      </w:r>
      <w:r w:rsidRPr="00D36E31">
        <w:t xml:space="preserve"> </w:t>
      </w:r>
      <w:r w:rsidRPr="00D36E31">
        <w:rPr>
          <w:b/>
          <w:bCs/>
        </w:rPr>
        <w:t>2005</w:t>
      </w:r>
      <w:r w:rsidRPr="00D36E31">
        <w:t xml:space="preserve">, </w:t>
      </w:r>
      <w:r w:rsidRPr="00D36E31">
        <w:rPr>
          <w:i/>
          <w:iCs/>
        </w:rPr>
        <w:t>86</w:t>
      </w:r>
      <w:r w:rsidRPr="00D36E31">
        <w:t>, 1926–1935, doi:10.1890/04-0690.</w:t>
      </w:r>
      <w:r>
        <w:t>\</w:t>
      </w:r>
    </w:p>
    <w:p w14:paraId="231DCFDA" w14:textId="59667CE4" w:rsidR="00D36E31" w:rsidRDefault="00D36E31" w:rsidP="001B7350">
      <w:pPr>
        <w:pStyle w:val="MDPI71References"/>
        <w:numPr>
          <w:ilvl w:val="0"/>
          <w:numId w:val="4"/>
        </w:numPr>
        <w:spacing w:line="240" w:lineRule="auto"/>
        <w:ind w:left="432" w:hanging="432"/>
      </w:pPr>
      <w:r w:rsidRPr="00D36E31">
        <w:t xml:space="preserve">Tolley, S.G.; Volety, A.K. The Role of Oysters in Habitat Use of Oyster Reefs by Resident Fishes and Decapod Crustaceans. </w:t>
      </w:r>
      <w:r>
        <w:rPr>
          <w:i/>
          <w:iCs/>
        </w:rPr>
        <w:t>Journal of Shellfish Research</w:t>
      </w:r>
      <w:r w:rsidRPr="00D36E31">
        <w:t xml:space="preserve"> </w:t>
      </w:r>
      <w:r w:rsidRPr="00D36E31">
        <w:rPr>
          <w:b/>
          <w:bCs/>
        </w:rPr>
        <w:t>2005</w:t>
      </w:r>
      <w:r w:rsidRPr="00D36E31">
        <w:t xml:space="preserve">, </w:t>
      </w:r>
      <w:r w:rsidRPr="00D36E31">
        <w:rPr>
          <w:i/>
          <w:iCs/>
        </w:rPr>
        <w:t>24</w:t>
      </w:r>
      <w:r w:rsidRPr="00D36E31">
        <w:t>, 1007–1012, doi:10.2983/0730-8000(2005)24[1007:TROOIH]2.0.CO;2.</w:t>
      </w:r>
    </w:p>
    <w:p w14:paraId="5B671BFF" w14:textId="4DE19811" w:rsidR="00D36E31" w:rsidRDefault="00D36E31" w:rsidP="001B7350">
      <w:pPr>
        <w:pStyle w:val="MDPI71References"/>
        <w:numPr>
          <w:ilvl w:val="0"/>
          <w:numId w:val="4"/>
        </w:numPr>
        <w:spacing w:line="240" w:lineRule="auto"/>
        <w:ind w:left="432" w:hanging="432"/>
      </w:pPr>
      <w:r w:rsidRPr="00D36E31">
        <w:t xml:space="preserve">Boudreaux, M.L.; Stiner, J.L.; Walters, L.J. Biodiversity of Sessile and Motile Macrofauna on Intertidal Oyster Reefs in Mosquito Lagoon, Florida. </w:t>
      </w:r>
      <w:r w:rsidRPr="00D36E31">
        <w:rPr>
          <w:i/>
          <w:iCs/>
        </w:rPr>
        <w:t>Journal of Shellfish Research</w:t>
      </w:r>
      <w:r w:rsidRPr="00D36E31">
        <w:t xml:space="preserve"> </w:t>
      </w:r>
      <w:r w:rsidRPr="00D36E31">
        <w:rPr>
          <w:b/>
          <w:bCs/>
        </w:rPr>
        <w:t>2006</w:t>
      </w:r>
      <w:r w:rsidRPr="00D36E31">
        <w:t xml:space="preserve">, </w:t>
      </w:r>
      <w:r w:rsidRPr="00D36E31">
        <w:rPr>
          <w:i/>
          <w:iCs/>
        </w:rPr>
        <w:t>25</w:t>
      </w:r>
      <w:r w:rsidRPr="00D36E31">
        <w:t>, 1079–1089, doi:10.2983/0730-8000(2006)25[1079:BOSAMM]2.0.CO;2.</w:t>
      </w:r>
    </w:p>
    <w:p w14:paraId="2DA77035" w14:textId="064AFFD8" w:rsidR="00D36E31" w:rsidRDefault="00863DB9" w:rsidP="001B7350">
      <w:pPr>
        <w:pStyle w:val="MDPI71References"/>
        <w:numPr>
          <w:ilvl w:val="0"/>
          <w:numId w:val="4"/>
        </w:numPr>
        <w:spacing w:line="240" w:lineRule="auto"/>
        <w:ind w:left="432" w:hanging="432"/>
      </w:pPr>
      <w:r w:rsidRPr="00863DB9">
        <w:t xml:space="preserve">Rodney, W.S.; Paynter, K.T. Comparisons of Macrofaunal Assemblages on Restored and Non-Restored Oyster Reefs in Mesohaline Regions of Chesapeake Bay in Maryland. </w:t>
      </w:r>
      <w:r w:rsidRPr="00863DB9">
        <w:rPr>
          <w:i/>
          <w:iCs/>
        </w:rPr>
        <w:t>Journal of Experimental Marine Biology and Ecology</w:t>
      </w:r>
      <w:r w:rsidRPr="00863DB9">
        <w:t xml:space="preserve"> </w:t>
      </w:r>
      <w:r w:rsidRPr="00863DB9">
        <w:rPr>
          <w:b/>
          <w:bCs/>
        </w:rPr>
        <w:t>2006</w:t>
      </w:r>
      <w:r w:rsidRPr="00863DB9">
        <w:t xml:space="preserve">, </w:t>
      </w:r>
      <w:r w:rsidRPr="00863DB9">
        <w:rPr>
          <w:i/>
          <w:iCs/>
        </w:rPr>
        <w:t>335</w:t>
      </w:r>
      <w:r w:rsidRPr="00863DB9">
        <w:t>, 39–51, doi:10.1016/j.jembe.2006.02.017.</w:t>
      </w:r>
    </w:p>
    <w:p w14:paraId="4ADFD4ED" w14:textId="4BC51E84" w:rsidR="00863DB9" w:rsidRDefault="00863DB9" w:rsidP="001B7350">
      <w:pPr>
        <w:pStyle w:val="MDPI71References"/>
        <w:numPr>
          <w:ilvl w:val="0"/>
          <w:numId w:val="4"/>
        </w:numPr>
        <w:spacing w:line="240" w:lineRule="auto"/>
        <w:ind w:left="432" w:hanging="432"/>
      </w:pPr>
      <w:r w:rsidRPr="00863DB9">
        <w:t xml:space="preserve">Volety, A.K.; Haynes, L.; Goodman, P.; Gorman, P. Ecological Condition and Value of Oyster Reefs of the Southwest Florida Shelf Ecosystem. </w:t>
      </w:r>
      <w:r w:rsidRPr="00863DB9">
        <w:rPr>
          <w:i/>
          <w:iCs/>
        </w:rPr>
        <w:t>Ecological Indicators</w:t>
      </w:r>
      <w:r w:rsidRPr="00863DB9">
        <w:t xml:space="preserve"> </w:t>
      </w:r>
      <w:r w:rsidRPr="00863DB9">
        <w:rPr>
          <w:b/>
          <w:bCs/>
        </w:rPr>
        <w:t>2014</w:t>
      </w:r>
      <w:r w:rsidRPr="00863DB9">
        <w:t xml:space="preserve">, </w:t>
      </w:r>
      <w:r w:rsidRPr="00863DB9">
        <w:rPr>
          <w:i/>
          <w:iCs/>
        </w:rPr>
        <w:t>44</w:t>
      </w:r>
      <w:r w:rsidRPr="00863DB9">
        <w:t>, 108–119, doi:10.1016/j.ecolind.2014.03.012.</w:t>
      </w:r>
    </w:p>
    <w:p w14:paraId="544628DB" w14:textId="1CC23EBF" w:rsidR="00863DB9" w:rsidRDefault="00863DB9" w:rsidP="001B7350">
      <w:pPr>
        <w:pStyle w:val="MDPI71References"/>
        <w:numPr>
          <w:ilvl w:val="0"/>
          <w:numId w:val="4"/>
        </w:numPr>
        <w:spacing w:line="240" w:lineRule="auto"/>
        <w:ind w:left="432" w:hanging="432"/>
      </w:pPr>
      <w:r>
        <w:t xml:space="preserve">Galstoff, P.S. </w:t>
      </w:r>
      <w:r w:rsidR="00017260" w:rsidRPr="00494C72">
        <w:t xml:space="preserve">The American Oyster </w:t>
      </w:r>
      <w:r w:rsidR="00017260" w:rsidRPr="00494C72">
        <w:rPr>
          <w:i/>
          <w:iCs/>
        </w:rPr>
        <w:t>Crassostrea virginica</w:t>
      </w:r>
      <w:r w:rsidR="00017260" w:rsidRPr="00494C72">
        <w:t xml:space="preserve"> Gmelin.</w:t>
      </w:r>
      <w:r w:rsidR="00017260">
        <w:rPr>
          <w:i/>
          <w:iCs/>
        </w:rPr>
        <w:t xml:space="preserve"> </w:t>
      </w:r>
      <w:r w:rsidR="00494C72">
        <w:rPr>
          <w:i/>
          <w:iCs/>
        </w:rPr>
        <w:t>Fishery Bulletin of the Fish and Wildlife Service.</w:t>
      </w:r>
      <w:r w:rsidR="00494C72">
        <w:t xml:space="preserve"> </w:t>
      </w:r>
      <w:r w:rsidR="00494C72" w:rsidRPr="00494C72">
        <w:rPr>
          <w:b/>
          <w:bCs/>
        </w:rPr>
        <w:t>1964</w:t>
      </w:r>
      <w:r w:rsidR="00494C72">
        <w:t xml:space="preserve">, </w:t>
      </w:r>
      <w:r w:rsidR="00494C72">
        <w:rPr>
          <w:i/>
          <w:iCs/>
        </w:rPr>
        <w:t>164</w:t>
      </w:r>
      <w:r w:rsidR="00494C72">
        <w:t>, 297-380.</w:t>
      </w:r>
    </w:p>
    <w:p w14:paraId="4B17E1F0" w14:textId="58B49423" w:rsidR="00494C72" w:rsidRDefault="00494C72" w:rsidP="001B7350">
      <w:pPr>
        <w:pStyle w:val="MDPI71References"/>
        <w:numPr>
          <w:ilvl w:val="0"/>
          <w:numId w:val="4"/>
        </w:numPr>
        <w:spacing w:line="240" w:lineRule="auto"/>
        <w:ind w:left="432" w:hanging="432"/>
      </w:pPr>
      <w:r>
        <w:t xml:space="preserve">Ingle, R.M.; Dawson, Jr., C.E. Growth of the American Oyster, </w:t>
      </w:r>
      <w:r>
        <w:rPr>
          <w:i/>
          <w:iCs/>
        </w:rPr>
        <w:t>Crassostrea virginica</w:t>
      </w:r>
      <w:r>
        <w:t xml:space="preserve"> (Gmelin) in Florida Waters. </w:t>
      </w:r>
      <w:r>
        <w:rPr>
          <w:i/>
          <w:iCs/>
        </w:rPr>
        <w:t xml:space="preserve">Bulletin of Marine Science </w:t>
      </w:r>
      <w:r>
        <w:rPr>
          <w:b/>
          <w:bCs/>
        </w:rPr>
        <w:t xml:space="preserve">1952, </w:t>
      </w:r>
      <w:r>
        <w:rPr>
          <w:i/>
          <w:iCs/>
        </w:rPr>
        <w:t>2</w:t>
      </w:r>
      <w:r>
        <w:t>, 39</w:t>
      </w:r>
      <w:r w:rsidR="00171D95">
        <w:t>3</w:t>
      </w:r>
      <w:r>
        <w:t xml:space="preserve">-404. </w:t>
      </w:r>
    </w:p>
    <w:p w14:paraId="467D883B" w14:textId="5AF5D922" w:rsidR="00171D95" w:rsidRDefault="00171D95" w:rsidP="001B7350">
      <w:pPr>
        <w:pStyle w:val="MDPI71References"/>
        <w:numPr>
          <w:ilvl w:val="0"/>
          <w:numId w:val="4"/>
        </w:numPr>
        <w:spacing w:line="240" w:lineRule="auto"/>
        <w:ind w:left="432" w:hanging="432"/>
      </w:pPr>
      <w:r>
        <w:t xml:space="preserve">Butler, P.A. Gametogensis in the oyster under conditions of depressed salinity. </w:t>
      </w:r>
      <w:r>
        <w:rPr>
          <w:i/>
          <w:iCs/>
        </w:rPr>
        <w:t>The Biological Bulletin</w:t>
      </w:r>
      <w:r>
        <w:t xml:space="preserve"> </w:t>
      </w:r>
      <w:r>
        <w:rPr>
          <w:b/>
          <w:bCs/>
        </w:rPr>
        <w:t>1949</w:t>
      </w:r>
      <w:r>
        <w:t xml:space="preserve">, </w:t>
      </w:r>
      <w:r>
        <w:rPr>
          <w:i/>
          <w:iCs/>
        </w:rPr>
        <w:t>96</w:t>
      </w:r>
      <w:r>
        <w:t xml:space="preserve">, 263-269. </w:t>
      </w:r>
    </w:p>
    <w:p w14:paraId="7B706D6F" w14:textId="77777777" w:rsidR="00580667" w:rsidRDefault="00580667" w:rsidP="001B7350">
      <w:pPr>
        <w:pStyle w:val="MDPI71References"/>
        <w:numPr>
          <w:ilvl w:val="0"/>
          <w:numId w:val="4"/>
        </w:numPr>
        <w:spacing w:line="240" w:lineRule="auto"/>
        <w:ind w:left="432" w:hanging="432"/>
      </w:pPr>
      <w:r>
        <w:t xml:space="preserve">Hofamnn, E.E.; Klinck, J. Modeling oyster populations. III. Critical feeding periods, growth and reproduction. </w:t>
      </w:r>
      <w:r>
        <w:rPr>
          <w:i/>
          <w:iCs/>
        </w:rPr>
        <w:t xml:space="preserve">Journal of Shellfish Research </w:t>
      </w:r>
      <w:r>
        <w:rPr>
          <w:b/>
          <w:bCs/>
        </w:rPr>
        <w:t>1992</w:t>
      </w:r>
      <w:r>
        <w:t xml:space="preserve">, </w:t>
      </w:r>
      <w:r>
        <w:rPr>
          <w:i/>
          <w:iCs/>
        </w:rPr>
        <w:t>11</w:t>
      </w:r>
      <w:r>
        <w:t xml:space="preserve">, 399-416. </w:t>
      </w:r>
    </w:p>
    <w:p w14:paraId="3F668BF4" w14:textId="60BC170F" w:rsidR="00171D95" w:rsidRDefault="00580667" w:rsidP="001B7350">
      <w:pPr>
        <w:pStyle w:val="MDPI71References"/>
        <w:numPr>
          <w:ilvl w:val="0"/>
          <w:numId w:val="4"/>
        </w:numPr>
        <w:spacing w:line="240" w:lineRule="auto"/>
        <w:ind w:left="432" w:hanging="432"/>
      </w:pPr>
      <w:r w:rsidRPr="00580667">
        <w:t xml:space="preserve">Dekshenieks, M.M.; Hofmann, E.E.; Powell, E.N. Environmental Effects on the Growth and Development of Eastern Oyster, Crassostrea Virginica (Gmelin, 1791), Larvae: A Modeling Study. </w:t>
      </w:r>
      <w:r w:rsidRPr="00580667">
        <w:rPr>
          <w:i/>
          <w:iCs/>
        </w:rPr>
        <w:t>Journal of Shellfish Research</w:t>
      </w:r>
      <w:r w:rsidRPr="00580667">
        <w:t xml:space="preserve"> </w:t>
      </w:r>
      <w:r w:rsidRPr="00580667">
        <w:rPr>
          <w:b/>
          <w:bCs/>
        </w:rPr>
        <w:t>1993</w:t>
      </w:r>
      <w:r w:rsidRPr="00580667">
        <w:t xml:space="preserve">, </w:t>
      </w:r>
      <w:r w:rsidRPr="00580667">
        <w:rPr>
          <w:i/>
          <w:iCs/>
        </w:rPr>
        <w:t>12</w:t>
      </w:r>
      <w:r w:rsidRPr="00580667">
        <w:t>, 241–254.</w:t>
      </w:r>
    </w:p>
    <w:p w14:paraId="4BFF595F" w14:textId="26705046" w:rsidR="00580667" w:rsidRDefault="00580667" w:rsidP="001B7350">
      <w:pPr>
        <w:pStyle w:val="MDPI71References"/>
        <w:numPr>
          <w:ilvl w:val="0"/>
          <w:numId w:val="4"/>
        </w:numPr>
        <w:spacing w:line="240" w:lineRule="auto"/>
        <w:ind w:left="432" w:hanging="432"/>
      </w:pPr>
      <w:r>
        <w:t xml:space="preserve">Nelson, T.C.; Perkin, E.B. Annual report of the Department of Biology for the year ending June 30, 1930. 1931, </w:t>
      </w:r>
      <w:r w:rsidRPr="00580667">
        <w:t>N. J. Agr. Exp. Sta. 1-47</w:t>
      </w:r>
      <w:r>
        <w:t xml:space="preserve">. </w:t>
      </w:r>
    </w:p>
    <w:p w14:paraId="5CD52187" w14:textId="42AA2FB2" w:rsidR="00580667" w:rsidRDefault="00580667" w:rsidP="001B7350">
      <w:pPr>
        <w:pStyle w:val="MDPI71References"/>
        <w:numPr>
          <w:ilvl w:val="0"/>
          <w:numId w:val="4"/>
        </w:numPr>
        <w:spacing w:line="240" w:lineRule="auto"/>
        <w:ind w:left="432" w:hanging="432"/>
      </w:pPr>
      <w:r w:rsidRPr="00580667">
        <w:t xml:space="preserve">Underwood, A.J.; Fairweather, P.G. Supply-Side Ecology and Benthic Marine Assemblages. </w:t>
      </w:r>
      <w:r w:rsidRPr="00580667">
        <w:rPr>
          <w:i/>
          <w:iCs/>
        </w:rPr>
        <w:t>Trends in Ecology &amp; Evolution</w:t>
      </w:r>
      <w:r w:rsidRPr="00580667">
        <w:t xml:space="preserve"> </w:t>
      </w:r>
      <w:r w:rsidRPr="00580667">
        <w:rPr>
          <w:b/>
          <w:bCs/>
        </w:rPr>
        <w:t>1989</w:t>
      </w:r>
      <w:r w:rsidRPr="00580667">
        <w:t xml:space="preserve">, </w:t>
      </w:r>
      <w:r w:rsidRPr="00580667">
        <w:rPr>
          <w:i/>
          <w:iCs/>
        </w:rPr>
        <w:t>4</w:t>
      </w:r>
      <w:r w:rsidRPr="00580667">
        <w:t>, 16–20, doi:10.1016/0169-5347(89)90008-6.</w:t>
      </w:r>
    </w:p>
    <w:p w14:paraId="4C812C47" w14:textId="40123109" w:rsidR="00580667" w:rsidRDefault="00EE3EB5" w:rsidP="001B7350">
      <w:pPr>
        <w:pStyle w:val="MDPI71References"/>
        <w:numPr>
          <w:ilvl w:val="0"/>
          <w:numId w:val="4"/>
        </w:numPr>
        <w:spacing w:line="240" w:lineRule="auto"/>
        <w:ind w:left="432" w:hanging="432"/>
      </w:pPr>
      <w:r w:rsidRPr="00EE3EB5">
        <w:t xml:space="preserve">Kennedy, V.S. Comparison of recent and past patterns of oyster settlement and seasonal fouling in Broad Creek and Tred Avon River, Maryland. </w:t>
      </w:r>
      <w:r w:rsidRPr="00EE3EB5">
        <w:rPr>
          <w:i/>
          <w:iCs/>
        </w:rPr>
        <w:t>Proceedings of the National Shellfisheries Association</w:t>
      </w:r>
      <w:r>
        <w:t xml:space="preserve"> </w:t>
      </w:r>
      <w:r w:rsidRPr="00EE3EB5">
        <w:rPr>
          <w:b/>
          <w:bCs/>
        </w:rPr>
        <w:t>1980</w:t>
      </w:r>
      <w:r>
        <w:t>,</w:t>
      </w:r>
      <w:r w:rsidRPr="00EE3EB5">
        <w:t xml:space="preserve"> </w:t>
      </w:r>
      <w:r w:rsidRPr="00EE3EB5">
        <w:rPr>
          <w:i/>
          <w:iCs/>
        </w:rPr>
        <w:t>70</w:t>
      </w:r>
      <w:r>
        <w:t xml:space="preserve">, </w:t>
      </w:r>
      <w:r w:rsidRPr="00EE3EB5">
        <w:t>36-46.</w:t>
      </w:r>
    </w:p>
    <w:p w14:paraId="51AEC731" w14:textId="4C7D6D33" w:rsidR="00EE3EB5" w:rsidRDefault="00EE3EB5" w:rsidP="001B7350">
      <w:pPr>
        <w:pStyle w:val="MDPI71References"/>
        <w:numPr>
          <w:ilvl w:val="0"/>
          <w:numId w:val="4"/>
        </w:numPr>
        <w:spacing w:line="240" w:lineRule="auto"/>
        <w:ind w:left="432" w:hanging="432"/>
      </w:pPr>
      <w:r w:rsidRPr="00EE3EB5">
        <w:t>Nelson, T. C.</w:t>
      </w:r>
      <w:r>
        <w:t xml:space="preserve"> </w:t>
      </w:r>
      <w:r w:rsidRPr="00EE3EB5">
        <w:t xml:space="preserve">Some scientific aids to the oyster industry. </w:t>
      </w:r>
      <w:r w:rsidRPr="00EE3EB5">
        <w:rPr>
          <w:i/>
          <w:iCs/>
        </w:rPr>
        <w:t>American Scientist</w:t>
      </w:r>
      <w:r>
        <w:t xml:space="preserve"> </w:t>
      </w:r>
      <w:r w:rsidRPr="00EE3EB5">
        <w:rPr>
          <w:b/>
          <w:bCs/>
        </w:rPr>
        <w:t>1957</w:t>
      </w:r>
      <w:r w:rsidRPr="00EE3EB5">
        <w:t xml:space="preserve">, </w:t>
      </w:r>
      <w:r w:rsidRPr="00EE3EB5">
        <w:rPr>
          <w:i/>
          <w:iCs/>
        </w:rPr>
        <w:t>45</w:t>
      </w:r>
      <w:r w:rsidRPr="00EE3EB5">
        <w:t>, 301-332.</w:t>
      </w:r>
    </w:p>
    <w:p w14:paraId="38DFE0E4" w14:textId="6CAFDC8F" w:rsidR="00EE3EB5" w:rsidRDefault="00EE3EB5" w:rsidP="001B7350">
      <w:pPr>
        <w:pStyle w:val="MDPI71References"/>
        <w:numPr>
          <w:ilvl w:val="0"/>
          <w:numId w:val="4"/>
        </w:numPr>
        <w:spacing w:line="240" w:lineRule="auto"/>
        <w:ind w:left="432" w:hanging="432"/>
      </w:pPr>
      <w:r w:rsidRPr="00EE3EB5">
        <w:t xml:space="preserve">Turley, B.; Reece, K.; Shen, J.; Lee, J.-H.; Guo, X.; McDowell, J. Multiple Drivers of Interannual Oyster Settlement and Recruitment in the Lower Chesapeake Bay. </w:t>
      </w:r>
      <w:r w:rsidRPr="00EE3EB5">
        <w:rPr>
          <w:i/>
          <w:iCs/>
        </w:rPr>
        <w:t>Conserv Genet</w:t>
      </w:r>
      <w:r w:rsidRPr="00EE3EB5">
        <w:t xml:space="preserve"> </w:t>
      </w:r>
      <w:r w:rsidRPr="00EE3EB5">
        <w:rPr>
          <w:b/>
          <w:bCs/>
        </w:rPr>
        <w:t>2019</w:t>
      </w:r>
      <w:r w:rsidRPr="00EE3EB5">
        <w:t xml:space="preserve">, </w:t>
      </w:r>
      <w:r w:rsidRPr="00EE3EB5">
        <w:rPr>
          <w:i/>
          <w:iCs/>
        </w:rPr>
        <w:t>20</w:t>
      </w:r>
      <w:r w:rsidRPr="00EE3EB5">
        <w:t>, 1057–1071, doi:10.1007/s10592-019-01194-0.</w:t>
      </w:r>
    </w:p>
    <w:p w14:paraId="78E47A1C" w14:textId="489DB860" w:rsidR="00EE3EB5" w:rsidRDefault="00EE3EB5" w:rsidP="001B7350">
      <w:pPr>
        <w:pStyle w:val="MDPI71References"/>
        <w:numPr>
          <w:ilvl w:val="0"/>
          <w:numId w:val="4"/>
        </w:numPr>
        <w:spacing w:line="240" w:lineRule="auto"/>
        <w:ind w:left="432" w:hanging="432"/>
      </w:pPr>
      <w:r w:rsidRPr="00EE3EB5">
        <w:lastRenderedPageBreak/>
        <w:t xml:space="preserve">Michener, W.K.; Kenny, P.D. Spatial and Temporal Patterns of Crassostrea Virginica (Gmelin) Recruitment: Relationship to Scale and Substratum. </w:t>
      </w:r>
      <w:r w:rsidRPr="00EE3EB5">
        <w:rPr>
          <w:i/>
          <w:iCs/>
        </w:rPr>
        <w:t>Journal of Experimental Marine Biology and Ecology</w:t>
      </w:r>
      <w:r w:rsidRPr="00EE3EB5">
        <w:t xml:space="preserve"> </w:t>
      </w:r>
      <w:r w:rsidRPr="00EE3EB5">
        <w:rPr>
          <w:b/>
          <w:bCs/>
        </w:rPr>
        <w:t>1991</w:t>
      </w:r>
      <w:r w:rsidRPr="00EE3EB5">
        <w:t xml:space="preserve">, </w:t>
      </w:r>
      <w:r w:rsidRPr="00EE3EB5">
        <w:rPr>
          <w:i/>
          <w:iCs/>
        </w:rPr>
        <w:t>154</w:t>
      </w:r>
      <w:r w:rsidRPr="00EE3EB5">
        <w:t>, 97–121, doi:10.1016/0022-0981(91)90077-A.</w:t>
      </w:r>
    </w:p>
    <w:p w14:paraId="21FF2110" w14:textId="6EF154D2" w:rsidR="00EE3EB5" w:rsidRDefault="00BB109C" w:rsidP="001B7350">
      <w:pPr>
        <w:pStyle w:val="MDPI71References"/>
        <w:numPr>
          <w:ilvl w:val="0"/>
          <w:numId w:val="4"/>
        </w:numPr>
        <w:spacing w:line="240" w:lineRule="auto"/>
        <w:ind w:left="432" w:hanging="432"/>
      </w:pPr>
      <w:r w:rsidRPr="00BB109C">
        <w:t>Hoese, H. D.</w:t>
      </w:r>
      <w:r>
        <w:t>;</w:t>
      </w:r>
      <w:r w:rsidRPr="00BB109C">
        <w:t xml:space="preserve"> Nelson, W. R.</w:t>
      </w:r>
      <w:r>
        <w:t>;</w:t>
      </w:r>
      <w:r w:rsidRPr="00BB109C">
        <w:t xml:space="preserve"> Beckert, H. Seasonal and spatial setting of fouling organisms in Mobile Bay and eastern Mississippi Sound, Alabama. </w:t>
      </w:r>
      <w:r w:rsidRPr="00BB109C">
        <w:rPr>
          <w:i/>
          <w:iCs/>
        </w:rPr>
        <w:t>Alabama Marine Resources Bulletin</w:t>
      </w:r>
      <w:r>
        <w:t xml:space="preserve"> </w:t>
      </w:r>
      <w:r>
        <w:rPr>
          <w:b/>
          <w:bCs/>
        </w:rPr>
        <w:t>1972</w:t>
      </w:r>
      <w:r>
        <w:t>,</w:t>
      </w:r>
      <w:r w:rsidRPr="00BB109C">
        <w:t xml:space="preserve"> </w:t>
      </w:r>
      <w:r w:rsidRPr="00BB109C">
        <w:rPr>
          <w:i/>
          <w:iCs/>
        </w:rPr>
        <w:t>8</w:t>
      </w:r>
      <w:r w:rsidRPr="00BB109C">
        <w:t>, 9-17.</w:t>
      </w:r>
    </w:p>
    <w:p w14:paraId="253D31DC" w14:textId="0ACDE63A" w:rsidR="00BB109C" w:rsidRDefault="00BB109C" w:rsidP="001B7350">
      <w:pPr>
        <w:pStyle w:val="MDPI71References"/>
        <w:numPr>
          <w:ilvl w:val="0"/>
          <w:numId w:val="4"/>
        </w:numPr>
        <w:spacing w:line="240" w:lineRule="auto"/>
        <w:ind w:left="432" w:hanging="432"/>
      </w:pPr>
      <w:r>
        <w:t>Lee, C. Seasonal abd spatial study of oyster spat in Mobile Bay and East Mississippi Sound. PhD Dissertation, University of South Alabama, Mobile, AL, 1979.</w:t>
      </w:r>
    </w:p>
    <w:p w14:paraId="1D95B703" w14:textId="5F2299E2" w:rsidR="00BB109C" w:rsidRDefault="00BB109C" w:rsidP="001B7350">
      <w:pPr>
        <w:pStyle w:val="MDPI71References"/>
        <w:numPr>
          <w:ilvl w:val="0"/>
          <w:numId w:val="4"/>
        </w:numPr>
        <w:spacing w:line="240" w:lineRule="auto"/>
        <w:ind w:left="432" w:hanging="432"/>
      </w:pPr>
      <w:r w:rsidRPr="00BB109C">
        <w:t xml:space="preserve">Saoud, I.G.; Rouse, D.B.; Wallace, R.K.; Howe, J.; Page, B. Oyster Crassostrea Virginica Spat Settlement as It Relates to the Restoration of Fish River Reef in Mobile Bay, Alabama. </w:t>
      </w:r>
      <w:r w:rsidRPr="00BB109C">
        <w:rPr>
          <w:i/>
          <w:iCs/>
        </w:rPr>
        <w:t>Journal of the World Aquaculture Society</w:t>
      </w:r>
      <w:r w:rsidRPr="00BB109C">
        <w:t xml:space="preserve"> </w:t>
      </w:r>
      <w:r w:rsidRPr="00BB109C">
        <w:rPr>
          <w:b/>
          <w:bCs/>
        </w:rPr>
        <w:t>2000</w:t>
      </w:r>
      <w:r w:rsidRPr="00BB109C">
        <w:t xml:space="preserve">, </w:t>
      </w:r>
      <w:r w:rsidRPr="00BB109C">
        <w:rPr>
          <w:i/>
          <w:iCs/>
        </w:rPr>
        <w:t>31</w:t>
      </w:r>
      <w:r w:rsidRPr="00BB109C">
        <w:t>, 640–650, doi:10.1111/j.1749-7345.2000.tb00914.x.</w:t>
      </w:r>
    </w:p>
    <w:p w14:paraId="1689EA48" w14:textId="1376D0F1" w:rsidR="00BB109C" w:rsidRDefault="00BB109C" w:rsidP="001B7350">
      <w:pPr>
        <w:pStyle w:val="MDPI71References"/>
        <w:numPr>
          <w:ilvl w:val="0"/>
          <w:numId w:val="4"/>
        </w:numPr>
        <w:spacing w:line="240" w:lineRule="auto"/>
        <w:ind w:left="432" w:hanging="432"/>
      </w:pPr>
      <w:r w:rsidRPr="00BB109C">
        <w:t xml:space="preserve">Kim, C.; Park, K.; Powers, S.P.; Graham, W.M.; Bayha, K.M. Oyster Larval Transport in Coastal Alabama: Dominance of Physical Transport over Biological Behavior in a Shallow Estuary. </w:t>
      </w:r>
      <w:r w:rsidRPr="00BB109C">
        <w:rPr>
          <w:i/>
          <w:iCs/>
        </w:rPr>
        <w:t>J. Geophys. Res.</w:t>
      </w:r>
      <w:r w:rsidRPr="00BB109C">
        <w:t xml:space="preserve"> </w:t>
      </w:r>
      <w:r w:rsidRPr="00BB109C">
        <w:rPr>
          <w:b/>
          <w:bCs/>
        </w:rPr>
        <w:t>2010</w:t>
      </w:r>
      <w:r w:rsidRPr="00BB109C">
        <w:t xml:space="preserve">, </w:t>
      </w:r>
      <w:r w:rsidRPr="00BB109C">
        <w:rPr>
          <w:i/>
          <w:iCs/>
        </w:rPr>
        <w:t>115</w:t>
      </w:r>
      <w:r w:rsidRPr="00BB109C">
        <w:t>, 2010JC006115, doi:10.1029/2010JC006115.</w:t>
      </w:r>
    </w:p>
    <w:p w14:paraId="5D94D4BF" w14:textId="3BEB02A6" w:rsidR="00BB109C" w:rsidRDefault="00BB109C" w:rsidP="001B7350">
      <w:pPr>
        <w:pStyle w:val="MDPI71References"/>
        <w:numPr>
          <w:ilvl w:val="0"/>
          <w:numId w:val="4"/>
        </w:numPr>
        <w:spacing w:line="240" w:lineRule="auto"/>
        <w:ind w:left="432" w:hanging="432"/>
      </w:pPr>
      <w:r w:rsidRPr="00BB109C">
        <w:t>Dix, N. G. How Estuaries Respond to Nutrient Load: The Guana Tolomato Matanzas National Estuarine Research Reserve as a Model Case. National Estuarine Research Reserve Graduate Research Fellowship Final Report</w:t>
      </w:r>
      <w:r>
        <w:t xml:space="preserve">, 2009. </w:t>
      </w:r>
    </w:p>
    <w:p w14:paraId="0CC1C86C" w14:textId="559DAE7D" w:rsidR="00BB109C" w:rsidRDefault="00BB109C" w:rsidP="001B7350">
      <w:pPr>
        <w:pStyle w:val="MDPI71References"/>
        <w:numPr>
          <w:ilvl w:val="0"/>
          <w:numId w:val="4"/>
        </w:numPr>
        <w:spacing w:line="240" w:lineRule="auto"/>
        <w:ind w:left="432" w:hanging="432"/>
      </w:pPr>
      <w:r w:rsidRPr="00BB109C">
        <w:t xml:space="preserve">Marcum, P.; Dix, N.; Monroe, M. Guana Tolomato Matanzas National Estuarine Research Reserve 2014-2016 Oyster Monitoring Summary; Guana Tolomoto Matanzas National Estuarine Research Reserve, </w:t>
      </w:r>
      <w:r w:rsidRPr="00BB109C">
        <w:rPr>
          <w:b/>
          <w:bCs/>
        </w:rPr>
        <w:t>2018</w:t>
      </w:r>
      <w:r w:rsidRPr="00BB109C">
        <w:t>; p. 32.</w:t>
      </w:r>
    </w:p>
    <w:p w14:paraId="617BE8C5" w14:textId="7BFAC90A" w:rsidR="001E1B4F" w:rsidRDefault="001E1B4F" w:rsidP="009A445C">
      <w:pPr>
        <w:pStyle w:val="MDPI71References"/>
        <w:numPr>
          <w:ilvl w:val="0"/>
          <w:numId w:val="4"/>
        </w:numPr>
        <w:ind w:left="425" w:hanging="425"/>
      </w:pPr>
      <w:r w:rsidRPr="001E1B4F">
        <w:t xml:space="preserve">Phlips, E.J.; Love, N.; Badylak, S.; Hansen, P.; Lockwood, J.; John, C.V.; Gleeson, R. A </w:t>
      </w:r>
      <w:r>
        <w:t xml:space="preserve">Comparison of Water Quality and Hydrodynamic Characteristics of the Guana Tolomato Matanzas National Estuarine Research Reserve and the Indian River Lagoon of Florida. </w:t>
      </w:r>
      <w:r>
        <w:rPr>
          <w:i/>
          <w:iCs/>
        </w:rPr>
        <w:t>J. Coast. Res.</w:t>
      </w:r>
      <w:r>
        <w:t xml:space="preserve"> </w:t>
      </w:r>
      <w:r>
        <w:rPr>
          <w:b/>
          <w:bCs/>
        </w:rPr>
        <w:t>2004</w:t>
      </w:r>
      <w:r>
        <w:t xml:space="preserve">, </w:t>
      </w:r>
      <w:r>
        <w:rPr>
          <w:i/>
          <w:iCs/>
        </w:rPr>
        <w:t>SI 45</w:t>
      </w:r>
      <w:r>
        <w:t>, 93-109.</w:t>
      </w:r>
      <w:r w:rsidR="007366DB">
        <w:t xml:space="preserve"> doi:</w:t>
      </w:r>
      <w:hyperlink r:id="rId38" w:history="1">
        <w:r w:rsidR="007366DB">
          <w:rPr>
            <w:rStyle w:val="Hyperlink"/>
          </w:rPr>
          <w:t>10.2112/SI45-093.1</w:t>
        </w:r>
      </w:hyperlink>
      <w:r w:rsidR="007366DB">
        <w:t>.</w:t>
      </w:r>
    </w:p>
    <w:p w14:paraId="02295799" w14:textId="1014B6DE" w:rsidR="001E1B4F" w:rsidRDefault="001E1B4F" w:rsidP="009A445C">
      <w:pPr>
        <w:pStyle w:val="MDPI71References"/>
        <w:numPr>
          <w:ilvl w:val="0"/>
          <w:numId w:val="4"/>
        </w:numPr>
        <w:ind w:left="425" w:hanging="425"/>
      </w:pPr>
      <w:r>
        <w:t xml:space="preserve">Sheng, Y.P.; Tutak, B.; Davis, J.R.; Paramygin, V. Circulation and Flushing in the Lagoonal System of the Guana Tolomato Matanzas National Estuarine Research Reserve (GTMNERR), Florida. </w:t>
      </w:r>
      <w:r>
        <w:rPr>
          <w:i/>
          <w:iCs/>
        </w:rPr>
        <w:t>J. Coast. Res.</w:t>
      </w:r>
      <w:r>
        <w:t xml:space="preserve"> </w:t>
      </w:r>
      <w:r>
        <w:rPr>
          <w:b/>
          <w:bCs/>
        </w:rPr>
        <w:t>2008</w:t>
      </w:r>
      <w:r>
        <w:t xml:space="preserve">, </w:t>
      </w:r>
      <w:r w:rsidR="007366DB">
        <w:rPr>
          <w:i/>
          <w:iCs/>
        </w:rPr>
        <w:t>100</w:t>
      </w:r>
      <w:r>
        <w:rPr>
          <w:i/>
          <w:iCs/>
        </w:rPr>
        <w:t>55</w:t>
      </w:r>
      <w:r>
        <w:t>, 9-25.</w:t>
      </w:r>
      <w:r w:rsidR="007366DB">
        <w:t xml:space="preserve"> doi:</w:t>
      </w:r>
      <w:hyperlink r:id="rId39" w:history="1">
        <w:r w:rsidR="007366DB">
          <w:rPr>
            <w:rStyle w:val="Hyperlink"/>
          </w:rPr>
          <w:t>10.2112/SI55-002.1</w:t>
        </w:r>
      </w:hyperlink>
      <w:r w:rsidR="007366DB">
        <w:t xml:space="preserve"> </w:t>
      </w:r>
    </w:p>
    <w:p w14:paraId="56EAC1E9" w14:textId="2B380474" w:rsidR="00D67368" w:rsidRDefault="007D4C3D" w:rsidP="00BB109C">
      <w:pPr>
        <w:pStyle w:val="MDPI71References"/>
        <w:numPr>
          <w:ilvl w:val="0"/>
          <w:numId w:val="4"/>
        </w:numPr>
        <w:ind w:left="425" w:hanging="425"/>
      </w:pPr>
      <w:r>
        <w:t>Gray, M.W.; Pinton, D.; Canestrelli, A.; Dix, N.; Marcum, P.; Kimbro, D.; Grizzle, R. Beyond Residence Time: Quantifying Factors that Drive the Spatially Explicit Filtration Services of and Abundant Native Oyster Population.</w:t>
      </w:r>
      <w:r>
        <w:rPr>
          <w:i/>
          <w:iCs/>
        </w:rPr>
        <w:t xml:space="preserve"> Estuaries and Coasts</w:t>
      </w:r>
      <w:r>
        <w:t xml:space="preserve">. </w:t>
      </w:r>
      <w:r w:rsidR="007366DB">
        <w:rPr>
          <w:b/>
          <w:bCs/>
        </w:rPr>
        <w:t>2022</w:t>
      </w:r>
      <w:r w:rsidR="007366DB">
        <w:t xml:space="preserve">, </w:t>
      </w:r>
      <w:r w:rsidR="007366DB">
        <w:rPr>
          <w:i/>
          <w:iCs/>
        </w:rPr>
        <w:t>45</w:t>
      </w:r>
      <w:r w:rsidR="007366DB">
        <w:t>, 1343–1360, doi:</w:t>
      </w:r>
      <w:hyperlink r:id="rId40" w:history="1">
        <w:r w:rsidR="007366DB">
          <w:rPr>
            <w:rStyle w:val="Hyperlink"/>
          </w:rPr>
          <w:t>10.1007/s12237-021-01017-x</w:t>
        </w:r>
      </w:hyperlink>
      <w:r w:rsidR="007366DB">
        <w:t>.</w:t>
      </w:r>
    </w:p>
    <w:p w14:paraId="2660F7AF" w14:textId="0B84FA2D" w:rsidR="00D67368" w:rsidRDefault="00D67368" w:rsidP="009D4A0A">
      <w:pPr>
        <w:pStyle w:val="MDPI71References"/>
        <w:numPr>
          <w:ilvl w:val="0"/>
          <w:numId w:val="4"/>
        </w:numPr>
        <w:ind w:left="425" w:hanging="425"/>
      </w:pPr>
      <w:r>
        <w:t>NOAA National Estuarine Research Reserve System (NERRS)</w:t>
      </w:r>
      <w:r w:rsidRPr="00D67368">
        <w:t xml:space="preserve">. System-Wide Monitoring Program Data Management Manual, v6.7. Centralized Data Management Office </w:t>
      </w:r>
      <w:r w:rsidRPr="00D67368">
        <w:rPr>
          <w:b/>
          <w:bCs/>
        </w:rPr>
        <w:t>2022</w:t>
      </w:r>
      <w:r w:rsidRPr="00D67368">
        <w:t>, 201.</w:t>
      </w:r>
      <w:r w:rsidR="007C027B">
        <w:t xml:space="preserve"> </w:t>
      </w:r>
      <w:hyperlink r:id="rId41" w:history="1">
        <w:r w:rsidR="007C027B" w:rsidRPr="008F4B40">
          <w:rPr>
            <w:rStyle w:val="Hyperlink"/>
          </w:rPr>
          <w:t>https://cdmo.baruch.sc.edu</w:t>
        </w:r>
      </w:hyperlink>
      <w:r w:rsidR="004E1B69">
        <w:t xml:space="preserve"> </w:t>
      </w:r>
    </w:p>
    <w:p w14:paraId="51DF8065" w14:textId="4C493048" w:rsidR="00D314C8" w:rsidRDefault="00D314C8" w:rsidP="00CA7E44">
      <w:pPr>
        <w:pStyle w:val="MDPI71References"/>
        <w:numPr>
          <w:ilvl w:val="0"/>
          <w:numId w:val="4"/>
        </w:numPr>
        <w:ind w:left="425" w:hanging="425"/>
      </w:pPr>
      <w:r>
        <w:t xml:space="preserve">NOAA National Estuarine Research Reserve System (NERRS). System-Wide Monitoring Program. Centralized Data Management Office. </w:t>
      </w:r>
      <w:r w:rsidR="007C027B">
        <w:t xml:space="preserve">Available on </w:t>
      </w:r>
      <w:hyperlink r:id="rId42" w:history="1">
        <w:r w:rsidR="007C027B" w:rsidRPr="008F4B40">
          <w:rPr>
            <w:rStyle w:val="Hyperlink"/>
          </w:rPr>
          <w:t>https://cdmo.baruch.sc.edu</w:t>
        </w:r>
      </w:hyperlink>
      <w:r w:rsidR="007C027B">
        <w:t xml:space="preserve"> </w:t>
      </w:r>
      <w:r>
        <w:t>(accessed on 31 January 2024)</w:t>
      </w:r>
    </w:p>
    <w:p w14:paraId="783446B4" w14:textId="6DD2FA76" w:rsidR="00CA7E44" w:rsidRDefault="00CA7E44" w:rsidP="00CA7E44">
      <w:pPr>
        <w:pStyle w:val="MDPI71References"/>
        <w:numPr>
          <w:ilvl w:val="0"/>
          <w:numId w:val="4"/>
        </w:numPr>
        <w:ind w:left="425" w:hanging="425"/>
      </w:pPr>
      <w:r w:rsidRPr="007870DA">
        <w:t>Rice, E.W.; Baird, R.B.; Eaton, A.D.; Clesceri, L.S. 10200 Chlorophyll. In Standard Methods For The Examination of Water and Wastewater; American Public Health Association, American Water Works Association, Water Environment Federation: Port City Press, Baltimore, Maryland, 2012; p. 1496 ISBN 978-0-87553-013-0.</w:t>
      </w:r>
    </w:p>
    <w:p w14:paraId="447BAB54" w14:textId="474E4AB4" w:rsidR="00CA7E44" w:rsidRDefault="00CA7E44" w:rsidP="00CA7E44">
      <w:pPr>
        <w:pStyle w:val="MDPI71References"/>
        <w:numPr>
          <w:ilvl w:val="0"/>
          <w:numId w:val="4"/>
        </w:numPr>
        <w:ind w:left="425" w:hanging="425"/>
      </w:pPr>
      <w:r>
        <w:t xml:space="preserve">R Core Team. R: A Language and Environment for Statistical Computing. </w:t>
      </w:r>
      <w:r w:rsidRPr="00D314C8">
        <w:t>R Foundation</w:t>
      </w:r>
      <w:r w:rsidR="00D314C8" w:rsidRPr="00D314C8">
        <w:t xml:space="preserve"> for Statistical Computing</w:t>
      </w:r>
      <w:r w:rsidR="00D314C8">
        <w:t>: Vienna, Austria, 2023 (</w:t>
      </w:r>
      <w:hyperlink r:id="rId43" w:history="1">
        <w:r w:rsidR="00D314C8" w:rsidRPr="008F4B40">
          <w:rPr>
            <w:rStyle w:val="Hyperlink"/>
          </w:rPr>
          <w:t>https://www.R-project.org/</w:t>
        </w:r>
      </w:hyperlink>
      <w:r w:rsidR="00D314C8">
        <w:t xml:space="preserve">) </w:t>
      </w:r>
    </w:p>
    <w:p w14:paraId="04297F6B" w14:textId="2311AD0A" w:rsidR="00751D1B" w:rsidRDefault="00751D1B" w:rsidP="00751D1B">
      <w:pPr>
        <w:pStyle w:val="MDPI71References"/>
        <w:numPr>
          <w:ilvl w:val="0"/>
          <w:numId w:val="4"/>
        </w:numPr>
        <w:ind w:left="425" w:hanging="425"/>
      </w:pPr>
      <w:r>
        <w:t xml:space="preserve">Beck, M.W. SWMPr: An R Package for Retrieving, Organizing, and Analyzing Environmental Data for Estuaries. </w:t>
      </w:r>
      <w:r>
        <w:rPr>
          <w:i/>
          <w:iCs/>
        </w:rPr>
        <w:t>The R Journal</w:t>
      </w:r>
      <w:r>
        <w:t xml:space="preserve"> </w:t>
      </w:r>
      <w:r>
        <w:rPr>
          <w:b/>
          <w:bCs/>
        </w:rPr>
        <w:t>2016</w:t>
      </w:r>
      <w:r>
        <w:rPr>
          <w:i/>
          <w:iCs/>
        </w:rPr>
        <w:t xml:space="preserve">, 8, </w:t>
      </w:r>
      <w:r>
        <w:t>219-232. doi:</w:t>
      </w:r>
      <w:r w:rsidRPr="00A52053">
        <w:t xml:space="preserve"> </w:t>
      </w:r>
      <w:hyperlink r:id="rId44" w:history="1">
        <w:r w:rsidRPr="00A52053">
          <w:rPr>
            <w:rStyle w:val="Hyperlink"/>
          </w:rPr>
          <w:t>10.32614/RJ-2016-015</w:t>
        </w:r>
      </w:hyperlink>
    </w:p>
    <w:p w14:paraId="479A8AE7" w14:textId="6DED7123" w:rsidR="009D4A0A" w:rsidRDefault="009D4A0A" w:rsidP="009D4A0A">
      <w:pPr>
        <w:pStyle w:val="MDPI71References"/>
        <w:numPr>
          <w:ilvl w:val="0"/>
          <w:numId w:val="4"/>
        </w:numPr>
        <w:ind w:left="425" w:hanging="425"/>
      </w:pPr>
      <w:r>
        <w:t xml:space="preserve">Moore, J.F.; Pine, W.E.; Frederick, P.C.; Beck, S.; Moreno, M.; Dodrill, M.J.; Boone, M.; Sturmer, L.; Yurek, S. Trends in Oyster Populations in the Northeastern Gulf of Mexico: An Assessment of River Discharge and Fishing Effects over Time and Space. </w:t>
      </w:r>
      <w:r w:rsidRPr="009D4A0A">
        <w:rPr>
          <w:i/>
          <w:iCs/>
        </w:rPr>
        <w:t>Mar Coast Fish</w:t>
      </w:r>
      <w:r>
        <w:t xml:space="preserve"> </w:t>
      </w:r>
      <w:r w:rsidRPr="009D4A0A">
        <w:rPr>
          <w:b/>
          <w:bCs/>
        </w:rPr>
        <w:t>2020</w:t>
      </w:r>
      <w:r>
        <w:t xml:space="preserve">, </w:t>
      </w:r>
      <w:r w:rsidRPr="009D4A0A">
        <w:rPr>
          <w:i/>
          <w:iCs/>
        </w:rPr>
        <w:t>12</w:t>
      </w:r>
      <w:r>
        <w:t>, 191–204, doi:</w:t>
      </w:r>
      <w:hyperlink r:id="rId45" w:history="1">
        <w:r>
          <w:rPr>
            <w:rStyle w:val="Hyperlink"/>
          </w:rPr>
          <w:t>10.1002/mcf2.10117</w:t>
        </w:r>
      </w:hyperlink>
      <w:r>
        <w:t>.</w:t>
      </w:r>
    </w:p>
    <w:p w14:paraId="0597EC3D" w14:textId="7DBD58A2" w:rsidR="004A5805" w:rsidRPr="004A5805" w:rsidRDefault="004A5805" w:rsidP="004A5805">
      <w:pPr>
        <w:pStyle w:val="MDPI71References"/>
        <w:numPr>
          <w:ilvl w:val="0"/>
          <w:numId w:val="4"/>
        </w:numPr>
        <w:ind w:left="425" w:hanging="425"/>
      </w:pPr>
      <w:r w:rsidRPr="004A5805">
        <w:t xml:space="preserve">Zuur, A.F.; Hilbe, J.M.; Ieno, E.N. </w:t>
      </w:r>
      <w:r w:rsidRPr="004A5805">
        <w:rPr>
          <w:i/>
          <w:iCs/>
        </w:rPr>
        <w:t>A Beginner’s Guide to GLM and GLMM with R: A Frequentist and Bayesian Perspective for Ecologists</w:t>
      </w:r>
      <w:r w:rsidRPr="004A5805">
        <w:t xml:space="preserve">; Highland Statistics Ltd. book series; Highland Statistics Limited, </w:t>
      </w:r>
      <w:r w:rsidRPr="004A5805">
        <w:rPr>
          <w:b/>
          <w:bCs/>
        </w:rPr>
        <w:t>2013</w:t>
      </w:r>
      <w:r w:rsidRPr="004A5805">
        <w:t>; ISBN 978-0-9571741-3-9.</w:t>
      </w:r>
    </w:p>
    <w:p w14:paraId="537F2FD9" w14:textId="5720AF8B" w:rsidR="009D4A0A" w:rsidRDefault="000E0D82" w:rsidP="009A445C">
      <w:pPr>
        <w:pStyle w:val="MDPI71References"/>
        <w:numPr>
          <w:ilvl w:val="0"/>
          <w:numId w:val="4"/>
        </w:numPr>
        <w:ind w:left="425" w:hanging="425"/>
      </w:pPr>
      <w:r w:rsidRPr="000E0D82">
        <w:t>Burnham, K.P.; Anderson, D.R. Model Selection and Multimodel Inference: A Practical Information-Theoretic Approach; 2nd ed.; Springer</w:t>
      </w:r>
      <w:r>
        <w:t>:</w:t>
      </w:r>
      <w:r w:rsidRPr="000E0D82">
        <w:t xml:space="preserve"> New York, NY,</w:t>
      </w:r>
      <w:r>
        <w:t xml:space="preserve"> USA,</w:t>
      </w:r>
      <w:r w:rsidRPr="000E0D82">
        <w:t xml:space="preserve"> 2002; </w:t>
      </w:r>
      <w:r>
        <w:t xml:space="preserve">pp. 488 </w:t>
      </w:r>
      <w:r w:rsidRPr="000E0D82">
        <w:t>ISBN 978-0-387-95364-9.</w:t>
      </w:r>
    </w:p>
    <w:p w14:paraId="09585828" w14:textId="77777777" w:rsidR="003406F3" w:rsidRDefault="00A47F7F" w:rsidP="003406F3">
      <w:pPr>
        <w:pStyle w:val="MDPI71References"/>
        <w:numPr>
          <w:ilvl w:val="0"/>
          <w:numId w:val="4"/>
        </w:numPr>
        <w:ind w:left="425" w:hanging="425"/>
      </w:pPr>
      <w:r>
        <w:t xml:space="preserve">Brooks, M.E.; Kristensen, K.; van Benthem, K.J.; Magnusson, A.; Berg, C.W.; Nielsen, A.; Skaug, H.J.; Maechler, M.; Bolker, B.M. glmmTMB Balances Speed and Flexibility Among Packages for Zero-Inflated Generalized Linear Mixed Modeling. </w:t>
      </w:r>
      <w:r w:rsidRPr="00A47F7F">
        <w:rPr>
          <w:i/>
          <w:iCs/>
        </w:rPr>
        <w:t>The R Journal</w:t>
      </w:r>
      <w:r>
        <w:t xml:space="preserve"> </w:t>
      </w:r>
      <w:r w:rsidRPr="00A47F7F">
        <w:rPr>
          <w:b/>
          <w:bCs/>
        </w:rPr>
        <w:t>2017</w:t>
      </w:r>
      <w:r>
        <w:t xml:space="preserve">, </w:t>
      </w:r>
      <w:r w:rsidRPr="00A47F7F">
        <w:rPr>
          <w:i/>
          <w:iCs/>
        </w:rPr>
        <w:t>9</w:t>
      </w:r>
      <w:r>
        <w:t>, 378–400, doi:</w:t>
      </w:r>
      <w:hyperlink r:id="rId46" w:history="1">
        <w:r>
          <w:rPr>
            <w:rStyle w:val="Hyperlink"/>
          </w:rPr>
          <w:t>10.32614/RJ-2017-066</w:t>
        </w:r>
      </w:hyperlink>
      <w:r>
        <w:t>.</w:t>
      </w:r>
    </w:p>
    <w:p w14:paraId="3C478BC8" w14:textId="3A614D9A" w:rsidR="004A1173" w:rsidRDefault="004A1173" w:rsidP="003406F3">
      <w:pPr>
        <w:pStyle w:val="MDPI71References"/>
        <w:numPr>
          <w:ilvl w:val="0"/>
          <w:numId w:val="4"/>
        </w:numPr>
        <w:ind w:left="425" w:hanging="425"/>
      </w:pPr>
      <w:r>
        <w:t xml:space="preserve">Lüdecke, D.; Ben-Shachar, M.S.; Patil, I.; Waggoner, P.; Makowski, D. performance: An R Package for Assessment, Comparison and Testing of Statistical Models. </w:t>
      </w:r>
      <w:r>
        <w:rPr>
          <w:i/>
          <w:iCs/>
        </w:rPr>
        <w:t xml:space="preserve">The J. of Open Source Sci. </w:t>
      </w:r>
      <w:r>
        <w:rPr>
          <w:b/>
          <w:bCs/>
        </w:rPr>
        <w:t>2021</w:t>
      </w:r>
      <w:r>
        <w:t xml:space="preserve">, 6(60), 3139. doi: </w:t>
      </w:r>
      <w:hyperlink r:id="rId47" w:history="1">
        <w:r w:rsidRPr="004A1173">
          <w:rPr>
            <w:rStyle w:val="Hyperlink"/>
          </w:rPr>
          <w:t>10.21105/joss.03139</w:t>
        </w:r>
      </w:hyperlink>
    </w:p>
    <w:p w14:paraId="7A4E3C0E" w14:textId="389E8A25" w:rsidR="003406F3" w:rsidRDefault="003406F3" w:rsidP="00BB109C">
      <w:pPr>
        <w:pStyle w:val="MDPI71References"/>
        <w:numPr>
          <w:ilvl w:val="0"/>
          <w:numId w:val="4"/>
        </w:numPr>
        <w:ind w:left="425" w:hanging="425"/>
      </w:pPr>
      <w:r w:rsidRPr="003406F3">
        <w:t xml:space="preserve">Lenth, R. </w:t>
      </w:r>
      <w:r>
        <w:t>e</w:t>
      </w:r>
      <w:r w:rsidRPr="003406F3">
        <w:t>mmeans: Estimated Marginal Means, Aka Least-Squares Means.</w:t>
      </w:r>
      <w:r>
        <w:t xml:space="preserve"> [R Package emmeans Version 1.10.0]. Available online: </w:t>
      </w:r>
      <w:hyperlink r:id="rId48" w:history="1">
        <w:r w:rsidRPr="00255BC4">
          <w:rPr>
            <w:rStyle w:val="Hyperlink"/>
          </w:rPr>
          <w:t>https://CRAN.R-project.org/package=emmeans</w:t>
        </w:r>
      </w:hyperlink>
      <w:r>
        <w:t xml:space="preserve"> (accessed on 02 February 2024)</w:t>
      </w:r>
    </w:p>
    <w:p w14:paraId="3D295EBF" w14:textId="07965672" w:rsidR="008260C3" w:rsidRDefault="008260C3" w:rsidP="00BB109C">
      <w:pPr>
        <w:pStyle w:val="MDPI71References"/>
        <w:numPr>
          <w:ilvl w:val="0"/>
          <w:numId w:val="4"/>
        </w:numPr>
        <w:ind w:left="425" w:hanging="425"/>
      </w:pPr>
      <w:r>
        <w:t xml:space="preserve">Wickham, H. </w:t>
      </w:r>
      <w:r w:rsidRPr="00890CD4">
        <w:rPr>
          <w:i/>
          <w:iCs/>
        </w:rPr>
        <w:t>ggplot2: Elegant Graphics for Data Analysis</w:t>
      </w:r>
      <w:r>
        <w:t xml:space="preserve">. Springer-Verlag: New York, NY, USA. </w:t>
      </w:r>
      <w:r>
        <w:rPr>
          <w:b/>
          <w:bCs/>
        </w:rPr>
        <w:t>2016</w:t>
      </w:r>
      <w:r>
        <w:t xml:space="preserve">; ISBN: </w:t>
      </w:r>
      <w:r w:rsidRPr="008260C3">
        <w:t>978-3-319-24277-4</w:t>
      </w:r>
    </w:p>
    <w:p w14:paraId="529C31F8" w14:textId="54C7D6E7" w:rsidR="006C28BB" w:rsidRDefault="000C65A5" w:rsidP="006C28BB">
      <w:pPr>
        <w:pStyle w:val="MDPI71References"/>
        <w:numPr>
          <w:ilvl w:val="0"/>
          <w:numId w:val="4"/>
        </w:numPr>
        <w:ind w:left="425" w:hanging="425"/>
        <w:rPr>
          <w:ins w:id="961" w:author="Dunnigan, Shannon" w:date="2024-02-21T15:25:00Z"/>
        </w:rPr>
      </w:pPr>
      <w:r>
        <w:t>Wickham, H.; Fran</w:t>
      </w:r>
      <w:r w:rsidRPr="000C65A5">
        <w:t>çois</w:t>
      </w:r>
      <w:r>
        <w:t xml:space="preserve">, R.; Henry, L.; Müller, K.; Vaughan, D. dplyr: A Grammar of Data Manipulation. [R Package dplyr Version 1.1.4]. Available online: </w:t>
      </w:r>
      <w:hyperlink r:id="rId49" w:history="1">
        <w:r w:rsidRPr="0016780D">
          <w:rPr>
            <w:rStyle w:val="Hyperlink"/>
          </w:rPr>
          <w:t>https://CRAN.R-project.org/package=dplyr</w:t>
        </w:r>
      </w:hyperlink>
      <w:r>
        <w:t xml:space="preserve"> (accessed on 02 February 2024)</w:t>
      </w:r>
      <w:ins w:id="962" w:author="Dunnigan, Shannon" w:date="2024-02-21T15:25:00Z">
        <w:r w:rsidR="006C28BB">
          <w:br/>
        </w:r>
      </w:ins>
    </w:p>
    <w:p w14:paraId="3E95CDCC" w14:textId="0A7281D5" w:rsidR="00B92ADF" w:rsidRDefault="00B92ADF" w:rsidP="006C28BB">
      <w:pPr>
        <w:pStyle w:val="MDPI71References"/>
        <w:numPr>
          <w:ilvl w:val="0"/>
          <w:numId w:val="4"/>
        </w:numPr>
        <w:ind w:left="425" w:hanging="425"/>
        <w:rPr>
          <w:ins w:id="963" w:author="Dunnigan, Shannon" w:date="2024-02-21T15:51:00Z"/>
        </w:rPr>
      </w:pPr>
      <w:ins w:id="964" w:author="Dunnigan, Shannon" w:date="2024-02-21T15:51:00Z">
        <w:r>
          <w:t xml:space="preserve">Dunnigan, S.K. Habitat Value of </w:t>
        </w:r>
      </w:ins>
      <w:ins w:id="965" w:author="Dunnigan, Shannon" w:date="2024-02-21T15:52:00Z">
        <w:r>
          <w:t>Restored Intertidal Shoreline for Fish and Macrobenthic Communities in Northeast Florida. Master</w:t>
        </w:r>
      </w:ins>
      <w:ins w:id="966" w:author="Dunnigan, Shannon" w:date="2024-02-21T15:53:00Z">
        <w:r>
          <w:t>’s Thesis, University of North Florida, Jacksonville, Florida, USA, December 2015.</w:t>
        </w:r>
      </w:ins>
      <w:ins w:id="967" w:author="Dunnigan, Shannon" w:date="2024-02-21T15:54:00Z">
        <w:r>
          <w:rPr>
            <w:i/>
            <w:iCs/>
          </w:rPr>
          <w:t xml:space="preserve"> UNF Theses and Dissertations </w:t>
        </w:r>
        <w:r>
          <w:t xml:space="preserve">Paper 597. </w:t>
        </w:r>
        <w:r w:rsidR="00470765">
          <w:fldChar w:fldCharType="begin"/>
        </w:r>
        <w:r w:rsidR="00470765">
          <w:instrText>HYPERLINK "https://digitalcommons.unf.edu/etd/597"</w:instrText>
        </w:r>
        <w:r w:rsidR="00470765">
          <w:fldChar w:fldCharType="separate"/>
        </w:r>
        <w:r w:rsidR="00470765" w:rsidRPr="00F54165">
          <w:rPr>
            <w:rStyle w:val="Hyperlink"/>
          </w:rPr>
          <w:t>https://digitalcommons.unf.edu/etd/597</w:t>
        </w:r>
        <w:r w:rsidR="00470765">
          <w:fldChar w:fldCharType="end"/>
        </w:r>
        <w:r w:rsidR="00470765">
          <w:t xml:space="preserve"> </w:t>
        </w:r>
      </w:ins>
    </w:p>
    <w:p w14:paraId="4CA00175" w14:textId="34D3DB6E" w:rsidR="006C28BB" w:rsidRDefault="006C28BB" w:rsidP="006C28BB">
      <w:pPr>
        <w:pStyle w:val="MDPI71References"/>
        <w:numPr>
          <w:ilvl w:val="0"/>
          <w:numId w:val="4"/>
        </w:numPr>
        <w:ind w:left="425" w:hanging="425"/>
        <w:rPr>
          <w:ins w:id="968" w:author="Dunnigan, Shannon" w:date="2024-02-21T15:56:00Z"/>
        </w:rPr>
      </w:pPr>
      <w:ins w:id="969" w:author="Dunnigan, Shannon" w:date="2024-02-21T15:28:00Z">
        <w:r>
          <w:t>Meide, C.; Turner, S. P.; B</w:t>
        </w:r>
      </w:ins>
      <w:ins w:id="970" w:author="Dunnigan, Shannon" w:date="2024-02-21T15:29:00Z">
        <w:r>
          <w:t xml:space="preserve">urke, B.P. 2007-2009 Investigations at the Tolomato Bar Anchorage, 8SJ3150 and 8SJ4801. </w:t>
        </w:r>
      </w:ins>
      <w:ins w:id="971" w:author="Dunnigan, Shannon" w:date="2024-02-21T15:30:00Z">
        <w:r>
          <w:rPr>
            <w:i/>
            <w:iCs/>
          </w:rPr>
          <w:t>First Coast Maritime Archaeology Project 2007-2009: Report on Archaeological and Historical Investigations and Other Project Activities</w:t>
        </w:r>
        <w:r>
          <w:t xml:space="preserve">, </w:t>
        </w:r>
      </w:ins>
      <w:ins w:id="972" w:author="Dunnigan, Shannon" w:date="2024-02-21T15:31:00Z">
        <w:r>
          <w:t xml:space="preserve">2nd ed.; Lighthouse Archaeological Monitoring Program, </w:t>
        </w:r>
      </w:ins>
      <w:ins w:id="973" w:author="Dunnigan, Shannon" w:date="2024-02-21T15:32:00Z">
        <w:r>
          <w:t>Inc.</w:t>
        </w:r>
      </w:ins>
      <w:ins w:id="974" w:author="Dunnigan, Shannon" w:date="2024-02-21T15:33:00Z">
        <w:r>
          <w:t xml:space="preserve">, </w:t>
        </w:r>
        <w:r w:rsidRPr="006C28BB">
          <w:rPr>
            <w:b/>
            <w:bCs/>
            <w:rPrChange w:id="975" w:author="Dunnigan, Shannon" w:date="2024-02-21T15:33:00Z">
              <w:rPr/>
            </w:rPrChange>
          </w:rPr>
          <w:t>2010</w:t>
        </w:r>
      </w:ins>
      <w:ins w:id="976" w:author="Dunnigan, Shannon" w:date="2024-02-21T15:32:00Z">
        <w:r>
          <w:t>: Saint Augustine, Florida, USA; pp. 259-291</w:t>
        </w:r>
      </w:ins>
    </w:p>
    <w:p w14:paraId="4EDFE544" w14:textId="77777777" w:rsidR="00470765" w:rsidDel="00470765" w:rsidRDefault="00470765" w:rsidP="00470765">
      <w:pPr>
        <w:pStyle w:val="MDPI71References"/>
        <w:numPr>
          <w:ilvl w:val="0"/>
          <w:numId w:val="4"/>
        </w:numPr>
        <w:ind w:left="425" w:hanging="425"/>
        <w:rPr>
          <w:del w:id="977" w:author="Shannon" w:date="2024-02-21T15:59:00Z"/>
        </w:rPr>
      </w:pPr>
      <w:ins w:id="978" w:author="Dunnigan, Shannon" w:date="2024-02-21T15:56:00Z">
        <w:r w:rsidRPr="00470765">
          <w:lastRenderedPageBreak/>
          <w:t xml:space="preserve">Sussan, T.T.; Charpentier, C.L. Conditions That Promote Oyster Settlement Coincide with Areas of High Boating Activity in a Developed Coastal Habitat. </w:t>
        </w:r>
        <w:r w:rsidRPr="00470765">
          <w:rPr>
            <w:i/>
            <w:iCs/>
            <w:rPrChange w:id="979" w:author="Dunnigan, Shannon" w:date="2024-02-21T15:56:00Z">
              <w:rPr/>
            </w:rPrChange>
          </w:rPr>
          <w:t>Journal of Experimental Marine Biology and Ecology</w:t>
        </w:r>
        <w:r w:rsidRPr="00470765">
          <w:t xml:space="preserve"> </w:t>
        </w:r>
        <w:r w:rsidRPr="00470765">
          <w:rPr>
            <w:b/>
            <w:bCs/>
            <w:rPrChange w:id="980" w:author="Dunnigan, Shannon" w:date="2024-02-21T15:56:00Z">
              <w:rPr/>
            </w:rPrChange>
          </w:rPr>
          <w:t>2024</w:t>
        </w:r>
        <w:r w:rsidRPr="00470765">
          <w:t>, 572, 151989</w:t>
        </w:r>
      </w:ins>
      <w:ins w:id="981" w:author="Dunnigan, Shannon" w:date="2024-02-21T15:57:00Z">
        <w:r w:rsidRPr="00470765">
          <w:t xml:space="preserve"> </w:t>
        </w:r>
        <w:r>
          <w:t>doi:</w:t>
        </w:r>
        <w:r>
          <w:fldChar w:fldCharType="begin"/>
        </w:r>
        <w:r>
          <w:instrText>HYPERLINK "https://doi.org/10.1016/j.jembe.2024.151989"</w:instrText>
        </w:r>
        <w:r>
          <w:fldChar w:fldCharType="separate"/>
        </w:r>
        <w:r>
          <w:rPr>
            <w:rStyle w:val="Hyperlink"/>
          </w:rPr>
          <w:t>10.1016/j.jembe.2024.151989</w:t>
        </w:r>
        <w:r>
          <w:fldChar w:fldCharType="end"/>
        </w:r>
      </w:ins>
      <w:ins w:id="982" w:author="Dunnigan, Shannon" w:date="2024-02-21T15:56:00Z">
        <w:r w:rsidRPr="00470765">
          <w:t>.</w:t>
        </w:r>
      </w:ins>
    </w:p>
    <w:p w14:paraId="34EEDB20" w14:textId="77777777" w:rsidR="00470765" w:rsidRDefault="00470765" w:rsidP="00470765">
      <w:pPr>
        <w:pStyle w:val="MDPI71References"/>
        <w:numPr>
          <w:ilvl w:val="0"/>
          <w:numId w:val="4"/>
        </w:numPr>
        <w:ind w:left="425" w:hanging="425"/>
        <w:rPr>
          <w:ins w:id="983" w:author="Shannon" w:date="2024-02-21T15:59:00Z"/>
        </w:rPr>
      </w:pPr>
    </w:p>
    <w:p w14:paraId="26EA5D57" w14:textId="40CB35E8" w:rsidR="00470765" w:rsidDel="00470765" w:rsidRDefault="00470765" w:rsidP="00470765">
      <w:pPr>
        <w:pStyle w:val="MDPI71References"/>
        <w:numPr>
          <w:ilvl w:val="0"/>
          <w:numId w:val="4"/>
        </w:numPr>
        <w:ind w:left="425" w:hanging="425"/>
        <w:rPr>
          <w:del w:id="984" w:author="Shannon" w:date="2024-02-21T15:57:00Z"/>
        </w:rPr>
      </w:pPr>
      <w:ins w:id="985" w:author="Dunnigan, Shannon" w:date="2024-02-21T15:57:00Z">
        <w:r>
          <w:t xml:space="preserve">Fuchs, H.L.; Reidenbach, M.A. Biophysical Constraints on Optimal Patch Lengths for Settlement of a Reef-Building Bivalve. </w:t>
        </w:r>
        <w:r w:rsidRPr="00470765">
          <w:rPr>
            <w:i/>
            <w:iCs/>
          </w:rPr>
          <w:t>PLoS ONE</w:t>
        </w:r>
        <w:r>
          <w:t xml:space="preserve"> </w:t>
        </w:r>
        <w:r w:rsidRPr="00470765">
          <w:rPr>
            <w:b/>
            <w:bCs/>
          </w:rPr>
          <w:t>2013</w:t>
        </w:r>
        <w:r>
          <w:t xml:space="preserve">, </w:t>
        </w:r>
        <w:r w:rsidRPr="00470765">
          <w:rPr>
            <w:i/>
            <w:iCs/>
          </w:rPr>
          <w:t>8</w:t>
        </w:r>
        <w:r>
          <w:t>, e71506, doi:</w:t>
        </w:r>
        <w:r>
          <w:fldChar w:fldCharType="begin"/>
        </w:r>
        <w:r>
          <w:instrText>HYPERLINK "https://doi.org/10.1371/journal.pone.0071506"</w:instrText>
        </w:r>
        <w:r>
          <w:fldChar w:fldCharType="separate"/>
        </w:r>
        <w:r>
          <w:rPr>
            <w:rStyle w:val="Hyperlink"/>
          </w:rPr>
          <w:t>10.1371/journal.pone.0071506</w:t>
        </w:r>
        <w:r>
          <w:fldChar w:fldCharType="end"/>
        </w:r>
        <w:r>
          <w:t>.</w:t>
        </w:r>
      </w:ins>
    </w:p>
    <w:p w14:paraId="0026A1CF" w14:textId="77777777" w:rsidR="00470765" w:rsidRDefault="00470765" w:rsidP="00470765">
      <w:pPr>
        <w:pStyle w:val="MDPI71References"/>
        <w:numPr>
          <w:ilvl w:val="0"/>
          <w:numId w:val="4"/>
        </w:numPr>
        <w:ind w:left="425" w:hanging="425"/>
        <w:rPr>
          <w:ins w:id="986" w:author="Shannon" w:date="2024-02-21T15:59:00Z"/>
        </w:rPr>
      </w:pPr>
    </w:p>
    <w:p w14:paraId="7D8ADDF6" w14:textId="2CAB6647" w:rsidR="00470765" w:rsidDel="00862C72" w:rsidRDefault="00470765" w:rsidP="00470765">
      <w:pPr>
        <w:pStyle w:val="MDPI71References"/>
        <w:numPr>
          <w:ilvl w:val="0"/>
          <w:numId w:val="4"/>
        </w:numPr>
        <w:ind w:left="425" w:hanging="425"/>
        <w:rPr>
          <w:del w:id="987" w:author="Shannon" w:date="2024-02-21T15:58:00Z"/>
        </w:rPr>
      </w:pPr>
      <w:ins w:id="988" w:author="Shannon" w:date="2024-02-21T15:57:00Z">
        <w:r>
          <w:t xml:space="preserve">Whitman, E.R.; Reidenbach, M.A. Benthic Flow Environments Affect Recruitment of Crassostrea Virginica Larvae to an Intertidal Oyster Reef. </w:t>
        </w:r>
        <w:r w:rsidRPr="00470765">
          <w:rPr>
            <w:i/>
            <w:iCs/>
          </w:rPr>
          <w:t>Marine Ecology Progress Series</w:t>
        </w:r>
        <w:r>
          <w:t xml:space="preserve"> </w:t>
        </w:r>
        <w:r w:rsidRPr="00470765">
          <w:rPr>
            <w:b/>
            <w:bCs/>
          </w:rPr>
          <w:t>2012</w:t>
        </w:r>
        <w:r>
          <w:t xml:space="preserve">, </w:t>
        </w:r>
        <w:r w:rsidRPr="00470765">
          <w:rPr>
            <w:i/>
            <w:iCs/>
          </w:rPr>
          <w:t>463</w:t>
        </w:r>
        <w:r>
          <w:t>, 177–191, doi:</w:t>
        </w:r>
        <w:r>
          <w:fldChar w:fldCharType="begin"/>
        </w:r>
        <w:r>
          <w:instrText>HYPERLINK "https://doi.org/10.3354/meps09882"</w:instrText>
        </w:r>
        <w:r>
          <w:fldChar w:fldCharType="separate"/>
        </w:r>
        <w:r>
          <w:rPr>
            <w:rStyle w:val="Hyperlink"/>
          </w:rPr>
          <w:t>10.3354/meps09882</w:t>
        </w:r>
        <w:r>
          <w:fldChar w:fldCharType="end"/>
        </w:r>
        <w:r>
          <w:t>.</w:t>
        </w:r>
      </w:ins>
    </w:p>
    <w:p w14:paraId="54EB5139" w14:textId="77777777" w:rsidR="00862C72" w:rsidRPr="00470765" w:rsidRDefault="00862C72" w:rsidP="00862C72">
      <w:pPr>
        <w:pStyle w:val="MDPI71References"/>
        <w:numPr>
          <w:ilvl w:val="0"/>
          <w:numId w:val="4"/>
        </w:numPr>
        <w:ind w:left="425" w:hanging="425"/>
        <w:rPr>
          <w:ins w:id="989" w:author="Shannon" w:date="2024-02-21T16:14:00Z"/>
        </w:rPr>
      </w:pPr>
    </w:p>
    <w:p w14:paraId="0FA87256" w14:textId="4547537B" w:rsidR="00470765" w:rsidDel="00862C72" w:rsidRDefault="00470765" w:rsidP="00862C72">
      <w:pPr>
        <w:pStyle w:val="MDPI71References"/>
        <w:numPr>
          <w:ilvl w:val="0"/>
          <w:numId w:val="4"/>
        </w:numPr>
        <w:ind w:left="425" w:hanging="425"/>
        <w:rPr>
          <w:del w:id="990" w:author="Shannon" w:date="2024-02-21T15:58:00Z"/>
        </w:rPr>
        <w:pPrChange w:id="991" w:author="Shannon" w:date="2024-02-21T16:15:00Z">
          <w:pPr>
            <w:pStyle w:val="MDPI71References"/>
            <w:numPr>
              <w:numId w:val="0"/>
            </w:numPr>
            <w:ind w:left="0" w:firstLine="0"/>
          </w:pPr>
        </w:pPrChange>
      </w:pPr>
      <w:ins w:id="992" w:author="Dunnigan, Shannon" w:date="2024-02-21T15:55:00Z">
        <w:del w:id="993" w:author="Shannon" w:date="2024-02-21T15:58:00Z">
          <w:r w:rsidRPr="00862C72" w:rsidDel="00470765">
            <w:rPr>
              <w:rPrChange w:id="994" w:author="Shannon" w:date="2024-02-21T16:15:00Z">
                <w:rPr>
                  <w:highlight w:val="green"/>
                </w:rPr>
              </w:rPrChange>
            </w:rPr>
            <w:delText>Sussan and Charpentier, 2024; Fuchs and Reidenbach, 2013; Whitman and Reidenbach, 2012</w:delText>
          </w:r>
        </w:del>
      </w:ins>
    </w:p>
    <w:p w14:paraId="080A1FF9" w14:textId="60DCAC2C" w:rsidR="00862C72" w:rsidRPr="00862C72" w:rsidRDefault="00862C72" w:rsidP="00862C72">
      <w:pPr>
        <w:pStyle w:val="MDPI71References"/>
        <w:numPr>
          <w:ilvl w:val="0"/>
          <w:numId w:val="4"/>
        </w:numPr>
        <w:ind w:left="425" w:hanging="425"/>
        <w:rPr>
          <w:ins w:id="995" w:author="Shannon" w:date="2024-02-21T16:14:00Z"/>
          <w:rPrChange w:id="996" w:author="Shannon" w:date="2024-02-21T16:15:00Z">
            <w:rPr>
              <w:ins w:id="997" w:author="Shannon" w:date="2024-02-21T16:14:00Z"/>
              <w:rFonts w:ascii="Times New Roman" w:eastAsia="Times New Roman" w:hAnsi="Times New Roman"/>
              <w:color w:val="auto"/>
              <w:sz w:val="24"/>
              <w:szCs w:val="24"/>
              <w:lang w:eastAsia="en-US"/>
            </w:rPr>
          </w:rPrChange>
        </w:rPr>
        <w:pPrChange w:id="998" w:author="Shannon" w:date="2024-02-21T16:15:00Z">
          <w:pPr>
            <w:spacing w:line="240" w:lineRule="auto"/>
            <w:jc w:val="left"/>
          </w:pPr>
        </w:pPrChange>
      </w:pPr>
      <w:ins w:id="999" w:author="Shannon" w:date="2024-02-21T16:14:00Z">
        <w:r w:rsidRPr="00862C72">
          <w:rPr>
            <w:rPrChange w:id="1000" w:author="Shannon" w:date="2024-02-21T16:15:00Z">
              <w:rPr>
                <w:rFonts w:ascii="Times New Roman" w:eastAsia="Times New Roman" w:hAnsi="Times New Roman"/>
                <w:color w:val="auto"/>
                <w:sz w:val="24"/>
                <w:szCs w:val="24"/>
                <w:lang w:eastAsia="en-US"/>
              </w:rPr>
            </w:rPrChange>
          </w:rPr>
          <w:t xml:space="preserve">Kennedy, V.S.; Krantz, L.B. Comparative Gametogenic and Spawning Patterns of the Oyster </w:t>
        </w:r>
        <w:r w:rsidRPr="00862C72">
          <w:rPr>
            <w:i/>
            <w:iCs/>
            <w:rPrChange w:id="1001" w:author="Shannon" w:date="2024-02-21T16:15:00Z">
              <w:rPr>
                <w:rFonts w:ascii="Times New Roman" w:eastAsia="Times New Roman" w:hAnsi="Times New Roman"/>
                <w:color w:val="auto"/>
                <w:sz w:val="24"/>
                <w:szCs w:val="24"/>
                <w:lang w:eastAsia="en-US"/>
              </w:rPr>
            </w:rPrChange>
          </w:rPr>
          <w:t xml:space="preserve">Crassostrea </w:t>
        </w:r>
      </w:ins>
      <w:ins w:id="1002" w:author="Shannon" w:date="2024-02-21T16:15:00Z">
        <w:r w:rsidR="0017794B">
          <w:rPr>
            <w:i/>
            <w:iCs/>
          </w:rPr>
          <w:t>v</w:t>
        </w:r>
      </w:ins>
      <w:ins w:id="1003" w:author="Shannon" w:date="2024-02-21T16:14:00Z">
        <w:r w:rsidRPr="00862C72">
          <w:rPr>
            <w:i/>
            <w:iCs/>
            <w:rPrChange w:id="1004" w:author="Shannon" w:date="2024-02-21T16:15:00Z">
              <w:rPr>
                <w:rFonts w:ascii="Times New Roman" w:eastAsia="Times New Roman" w:hAnsi="Times New Roman"/>
                <w:color w:val="auto"/>
                <w:sz w:val="24"/>
                <w:szCs w:val="24"/>
                <w:lang w:eastAsia="en-US"/>
              </w:rPr>
            </w:rPrChange>
          </w:rPr>
          <w:t>irginica</w:t>
        </w:r>
        <w:r w:rsidRPr="00862C72">
          <w:rPr>
            <w:rPrChange w:id="1005" w:author="Shannon" w:date="2024-02-21T16:15:00Z">
              <w:rPr>
                <w:rFonts w:ascii="Times New Roman" w:eastAsia="Times New Roman" w:hAnsi="Times New Roman"/>
                <w:color w:val="auto"/>
                <w:sz w:val="24"/>
                <w:szCs w:val="24"/>
                <w:lang w:eastAsia="en-US"/>
              </w:rPr>
            </w:rPrChange>
          </w:rPr>
          <w:t xml:space="preserve"> (Gmelin) in Central Chesapeake Bay. </w:t>
        </w:r>
        <w:r w:rsidRPr="0017794B">
          <w:rPr>
            <w:i/>
            <w:iCs/>
            <w:rPrChange w:id="1006" w:author="Shannon" w:date="2024-02-21T16:15:00Z">
              <w:rPr>
                <w:rFonts w:ascii="Times New Roman" w:eastAsia="Times New Roman" w:hAnsi="Times New Roman"/>
                <w:i/>
                <w:iCs/>
                <w:color w:val="auto"/>
                <w:sz w:val="24"/>
                <w:szCs w:val="24"/>
                <w:lang w:eastAsia="en-US"/>
              </w:rPr>
            </w:rPrChange>
          </w:rPr>
          <w:t>Journal of Shellfish Research</w:t>
        </w:r>
        <w:r w:rsidRPr="00862C72">
          <w:rPr>
            <w:rPrChange w:id="1007" w:author="Shannon" w:date="2024-02-21T16:15:00Z">
              <w:rPr>
                <w:rFonts w:ascii="Times New Roman" w:eastAsia="Times New Roman" w:hAnsi="Times New Roman"/>
                <w:color w:val="auto"/>
                <w:sz w:val="24"/>
                <w:szCs w:val="24"/>
                <w:lang w:eastAsia="en-US"/>
              </w:rPr>
            </w:rPrChange>
          </w:rPr>
          <w:t xml:space="preserve"> </w:t>
        </w:r>
        <w:r w:rsidRPr="0017794B">
          <w:rPr>
            <w:b/>
            <w:bCs/>
            <w:rPrChange w:id="1008" w:author="Shannon" w:date="2024-02-21T16:15:00Z">
              <w:rPr>
                <w:rFonts w:ascii="Times New Roman" w:eastAsia="Times New Roman" w:hAnsi="Times New Roman"/>
                <w:b/>
                <w:bCs/>
                <w:color w:val="auto"/>
                <w:sz w:val="24"/>
                <w:szCs w:val="24"/>
                <w:lang w:eastAsia="en-US"/>
              </w:rPr>
            </w:rPrChange>
          </w:rPr>
          <w:t>1982</w:t>
        </w:r>
        <w:r w:rsidRPr="00862C72">
          <w:rPr>
            <w:rPrChange w:id="1009" w:author="Shannon" w:date="2024-02-21T16:15:00Z">
              <w:rPr>
                <w:rFonts w:ascii="Times New Roman" w:eastAsia="Times New Roman" w:hAnsi="Times New Roman"/>
                <w:color w:val="auto"/>
                <w:sz w:val="24"/>
                <w:szCs w:val="24"/>
                <w:lang w:eastAsia="en-US"/>
              </w:rPr>
            </w:rPrChange>
          </w:rPr>
          <w:t xml:space="preserve">, </w:t>
        </w:r>
        <w:r w:rsidRPr="00862C72">
          <w:rPr>
            <w:rPrChange w:id="1010" w:author="Shannon" w:date="2024-02-21T16:15:00Z">
              <w:rPr>
                <w:rFonts w:ascii="Times New Roman" w:eastAsia="Times New Roman" w:hAnsi="Times New Roman"/>
                <w:i/>
                <w:iCs/>
                <w:color w:val="auto"/>
                <w:sz w:val="24"/>
                <w:szCs w:val="24"/>
                <w:lang w:eastAsia="en-US"/>
              </w:rPr>
            </w:rPrChange>
          </w:rPr>
          <w:t>2</w:t>
        </w:r>
        <w:r w:rsidRPr="00862C72">
          <w:rPr>
            <w:rPrChange w:id="1011" w:author="Shannon" w:date="2024-02-21T16:15:00Z">
              <w:rPr>
                <w:rFonts w:ascii="Times New Roman" w:eastAsia="Times New Roman" w:hAnsi="Times New Roman"/>
                <w:color w:val="auto"/>
                <w:sz w:val="24"/>
                <w:szCs w:val="24"/>
                <w:lang w:eastAsia="en-US"/>
              </w:rPr>
            </w:rPrChange>
          </w:rPr>
          <w:t>, 133–140.</w:t>
        </w:r>
      </w:ins>
    </w:p>
    <w:p w14:paraId="64ECB865" w14:textId="77777777" w:rsidR="00862C72" w:rsidRPr="003406F3" w:rsidRDefault="00862C72" w:rsidP="00862C72">
      <w:pPr>
        <w:pStyle w:val="MDPI71References"/>
        <w:numPr>
          <w:ilvl w:val="0"/>
          <w:numId w:val="0"/>
        </w:numPr>
        <w:rPr>
          <w:ins w:id="1012" w:author="Shannon" w:date="2024-02-21T16:14:00Z"/>
        </w:rPr>
        <w:pPrChange w:id="1013" w:author="Shannon" w:date="2024-02-21T16:14:00Z">
          <w:pPr>
            <w:pStyle w:val="MDPI71References"/>
            <w:numPr>
              <w:numId w:val="4"/>
            </w:numPr>
          </w:pPr>
        </w:pPrChange>
      </w:pPr>
    </w:p>
    <w:p w14:paraId="1F1768EB" w14:textId="77777777" w:rsidR="00A47F7F" w:rsidRDefault="00A47F7F" w:rsidP="00862C72">
      <w:pPr>
        <w:pStyle w:val="MDPI71References"/>
        <w:numPr>
          <w:ilvl w:val="0"/>
          <w:numId w:val="0"/>
        </w:numPr>
        <w:pPrChange w:id="1014" w:author="Shannon" w:date="2024-02-21T16:14:00Z">
          <w:pPr>
            <w:pStyle w:val="MDPI71References"/>
            <w:numPr>
              <w:numId w:val="0"/>
            </w:numPr>
          </w:pPr>
        </w:pPrChange>
      </w:pPr>
    </w:p>
    <w:p w14:paraId="201A57E7" w14:textId="77777777" w:rsidR="007D4C3D" w:rsidRDefault="007D4C3D" w:rsidP="007D4C3D">
      <w:pPr>
        <w:pStyle w:val="MDPI71References"/>
        <w:numPr>
          <w:ilvl w:val="0"/>
          <w:numId w:val="0"/>
        </w:numPr>
        <w:ind w:left="425" w:hanging="425"/>
      </w:pPr>
    </w:p>
    <w:p w14:paraId="1328C832" w14:textId="553A9518" w:rsidR="007D4C3D" w:rsidRDefault="007D4C3D" w:rsidP="007D4C3D">
      <w:pPr>
        <w:pStyle w:val="MDPI71References"/>
        <w:numPr>
          <w:ilvl w:val="0"/>
          <w:numId w:val="0"/>
        </w:numPr>
        <w:ind w:left="425" w:hanging="425"/>
      </w:pPr>
      <w:r>
        <w:t>EXAMPLES</w:t>
      </w:r>
    </w:p>
    <w:p w14:paraId="2D0994CA" w14:textId="6E8F1519" w:rsidR="009A445C" w:rsidRDefault="009A445C" w:rsidP="009A445C">
      <w:pPr>
        <w:pStyle w:val="MDPI7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39DC22D" w14:textId="77777777" w:rsidR="009A445C" w:rsidRDefault="009A445C" w:rsidP="009A445C">
      <w:pPr>
        <w:pStyle w:val="MDPI71References"/>
        <w:numPr>
          <w:ilvl w:val="0"/>
          <w:numId w:val="4"/>
        </w:numPr>
        <w:ind w:left="425" w:hanging="425"/>
      </w:pPr>
      <w:r>
        <w:t xml:space="preserve">Author 1, A.; Author 2, B. Title of the chapter. In </w:t>
      </w:r>
      <w:r>
        <w:rPr>
          <w:i/>
        </w:rPr>
        <w:t>Book Title</w:t>
      </w:r>
      <w:r>
        <w:t>, 2nd ed.; Editor 1, A., Editor 2, B., Eds.; Publisher: Publisher Location, Country, 2007; Volume 3, pp. 154–196.</w:t>
      </w:r>
    </w:p>
    <w:p w14:paraId="362F2C6A" w14:textId="77777777" w:rsidR="009A445C" w:rsidRDefault="009A445C" w:rsidP="009A445C">
      <w:pPr>
        <w:pStyle w:val="MDPI71References"/>
        <w:numPr>
          <w:ilvl w:val="0"/>
          <w:numId w:val="4"/>
        </w:numPr>
        <w:ind w:left="425" w:hanging="425"/>
      </w:pPr>
      <w:r>
        <w:t xml:space="preserve">Author 1, A.; Author 2, B. </w:t>
      </w:r>
      <w:r>
        <w:rPr>
          <w:i/>
        </w:rPr>
        <w:t>Book Title</w:t>
      </w:r>
      <w:r>
        <w:t>, 3rd ed.; Publisher: Publisher Location, Country, 2008; pp. 154–196.</w:t>
      </w:r>
    </w:p>
    <w:p w14:paraId="4AC79FD8" w14:textId="77777777" w:rsidR="009A445C" w:rsidRPr="00325902" w:rsidRDefault="009A445C" w:rsidP="009A445C">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B25A63">
        <w:t>year,</w:t>
      </w:r>
      <w:r w:rsidR="00B25A63">
        <w:rPr>
          <w:i/>
        </w:rPr>
        <w:t xml:space="preserve"> phrase indicating stage of publication (submitted; accepted; in press)</w:t>
      </w:r>
      <w:r w:rsidRPr="00325902">
        <w:t>.</w:t>
      </w:r>
    </w:p>
    <w:p w14:paraId="674C0A4B" w14:textId="77777777" w:rsidR="009A445C" w:rsidRPr="00325902" w:rsidRDefault="009A445C" w:rsidP="009A445C">
      <w:pPr>
        <w:pStyle w:val="MDPI71References"/>
        <w:numPr>
          <w:ilvl w:val="0"/>
          <w:numId w:val="3"/>
        </w:numPr>
        <w:ind w:left="425" w:hanging="425"/>
      </w:pPr>
      <w:r w:rsidRPr="00325902">
        <w:t>Author 1, A.B. (University, City, State, Country); Author 2, C. (Institute, City, State, Country). Personal communication, 2012.</w:t>
      </w:r>
    </w:p>
    <w:p w14:paraId="6B33BD81" w14:textId="77777777" w:rsidR="009A445C" w:rsidRPr="00325902" w:rsidRDefault="009A445C" w:rsidP="009A445C">
      <w:pPr>
        <w:pStyle w:val="MDPI71References"/>
        <w:numPr>
          <w:ilvl w:val="0"/>
          <w:numId w:val="3"/>
        </w:numPr>
        <w:ind w:left="425" w:hanging="425"/>
      </w:pPr>
      <w:r w:rsidRPr="00325902">
        <w:t xml:space="preserve">Author 1, A.B.; Author 2, C.D.; Author 3, E.F. Title of Presentation. </w:t>
      </w:r>
      <w:r w:rsidR="00B25A63">
        <w:t>In Proceedings of the Name of the Conference, Location of Conference, Country, Date of Conference (Day Month Year).</w:t>
      </w:r>
    </w:p>
    <w:p w14:paraId="3AF9EB09" w14:textId="77777777" w:rsidR="009A445C" w:rsidRPr="00325902" w:rsidRDefault="009A445C" w:rsidP="009A445C">
      <w:pPr>
        <w:pStyle w:val="MDPI71References"/>
        <w:numPr>
          <w:ilvl w:val="0"/>
          <w:numId w:val="3"/>
        </w:numPr>
        <w:ind w:left="425" w:hanging="425"/>
      </w:pPr>
      <w:bookmarkStart w:id="1015" w:name="_Hlk158287810"/>
      <w:r w:rsidRPr="00325902">
        <w:t>Author 1, A.B. Title of Thesis. Level of Thesis, Degree-Granting University, Location of University, Date of Completion.</w:t>
      </w:r>
      <w:bookmarkEnd w:id="1015"/>
    </w:p>
    <w:p w14:paraId="20BA84C6" w14:textId="77777777" w:rsidR="00277C90" w:rsidRDefault="009A445C" w:rsidP="009A445C">
      <w:pPr>
        <w:pStyle w:val="MDPI71References"/>
        <w:numPr>
          <w:ilvl w:val="0"/>
          <w:numId w:val="3"/>
        </w:numPr>
        <w:ind w:left="425" w:hanging="425"/>
      </w:pPr>
      <w:r w:rsidRPr="00325902">
        <w:t>Title of Site. Available online: URL (accessed on Day Month Year).</w:t>
      </w:r>
    </w:p>
    <w:p w14:paraId="2E8464DD" w14:textId="77777777" w:rsidR="009A445C" w:rsidRDefault="00277C90" w:rsidP="00277C90">
      <w:pPr>
        <w:pStyle w:val="MDPI63Notes"/>
      </w:pPr>
      <w:r w:rsidRPr="00277C90">
        <w:rPr>
          <w:b/>
        </w:rPr>
        <w:t>Disclaimer/Publisher’s Note:</w:t>
      </w:r>
      <w:r w:rsidRPr="00277C90">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61FDD8C4" w14:textId="77777777" w:rsidR="007366DB" w:rsidRDefault="007366DB" w:rsidP="00277C90">
      <w:pPr>
        <w:pStyle w:val="MDPI63Notes"/>
      </w:pPr>
    </w:p>
    <w:p w14:paraId="594875FA" w14:textId="77777777" w:rsidR="007366DB" w:rsidRDefault="007366DB" w:rsidP="007366DB">
      <w:pPr>
        <w:spacing w:line="240" w:lineRule="auto"/>
        <w:jc w:val="right"/>
        <w:rPr>
          <w:rFonts w:ascii="Times New Roman" w:hAnsi="Times New Roman"/>
          <w:color w:val="auto"/>
        </w:rPr>
      </w:pPr>
      <w:r>
        <w:t xml:space="preserve">1. </w:t>
      </w:r>
    </w:p>
    <w:p w14:paraId="5CDD8D3E" w14:textId="77777777" w:rsidR="007366DB" w:rsidRPr="00277C90" w:rsidRDefault="007366DB" w:rsidP="00277C90">
      <w:pPr>
        <w:pStyle w:val="MDPI63Notes"/>
      </w:pPr>
    </w:p>
    <w:sectPr w:rsidR="007366DB" w:rsidRPr="00277C90" w:rsidSect="00004CEC">
      <w:headerReference w:type="even" r:id="rId50"/>
      <w:headerReference w:type="default" r:id="rId51"/>
      <w:footerReference w:type="default" r:id="rId52"/>
      <w:headerReference w:type="first" r:id="rId53"/>
      <w:footerReference w:type="first" r:id="rId5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Prevost, Hans" w:date="2024-02-08T13:28:00Z" w:initials="HP">
    <w:p w14:paraId="1BFFF0F0" w14:textId="77777777" w:rsidR="00C60AF5" w:rsidRDefault="00C60AF5" w:rsidP="00372E18">
      <w:pPr>
        <w:pStyle w:val="CommentText"/>
        <w:jc w:val="left"/>
      </w:pPr>
      <w:r>
        <w:rPr>
          <w:rStyle w:val="CommentReference"/>
        </w:rPr>
        <w:annotationRef/>
      </w:r>
      <w:r>
        <w:t xml:space="preserve">I wonder if this could be moved to the data availability statement, along with information about the spat data availability </w:t>
      </w:r>
    </w:p>
  </w:comment>
  <w:comment w:id="48" w:author="Shannon" w:date="2024-02-09T13:20:00Z" w:initials="S">
    <w:p w14:paraId="07AC3FED" w14:textId="77777777" w:rsidR="00101043" w:rsidRDefault="00101043" w:rsidP="00101043">
      <w:pPr>
        <w:pStyle w:val="CommentText"/>
        <w:jc w:val="left"/>
      </w:pPr>
      <w:r>
        <w:rPr>
          <w:rStyle w:val="CommentReference"/>
        </w:rPr>
        <w:annotationRef/>
      </w:r>
      <w:r>
        <w:t>Reminder that we need these references and they need to be included into the references list! ☺️</w:t>
      </w:r>
    </w:p>
  </w:comment>
  <w:comment w:id="49" w:author="Shannon" w:date="2024-02-01T16:40:00Z" w:initials="S">
    <w:p w14:paraId="1FC4FA92" w14:textId="389FF6CB" w:rsidR="00C60AF5" w:rsidRDefault="00C60AF5" w:rsidP="00A433F2">
      <w:pPr>
        <w:pStyle w:val="CommentText"/>
        <w:jc w:val="left"/>
      </w:pPr>
      <w:r>
        <w:rPr>
          <w:rStyle w:val="CommentReference"/>
        </w:rPr>
        <w:annotationRef/>
      </w:r>
      <w:r>
        <w:t>This is where we should put either a diagram or picture of the spat collector</w:t>
      </w:r>
    </w:p>
  </w:comment>
  <w:comment w:id="50" w:author="Shannon" w:date="2024-02-09T13:21:00Z" w:initials="S">
    <w:p w14:paraId="4AB184F0" w14:textId="77777777" w:rsidR="00101043" w:rsidRDefault="00101043" w:rsidP="00101043">
      <w:pPr>
        <w:pStyle w:val="CommentText"/>
        <w:jc w:val="left"/>
      </w:pPr>
      <w:r>
        <w:rPr>
          <w:rStyle w:val="CommentReference"/>
        </w:rPr>
        <w:annotationRef/>
      </w:r>
      <w:r>
        <w:t>Do we need this in this paper? Based on the references you found….I wonder if just having those is enough and we can save the space and remove this figure?</w:t>
      </w:r>
    </w:p>
  </w:comment>
  <w:comment w:id="51" w:author="Prevost, Hans" w:date="2024-02-16T09:57:00Z" w:initials="HP">
    <w:p w14:paraId="573E69CF" w14:textId="77777777" w:rsidR="00890CD4" w:rsidRDefault="00890CD4" w:rsidP="00890CD4">
      <w:pPr>
        <w:pStyle w:val="CommentText"/>
        <w:jc w:val="left"/>
      </w:pPr>
      <w:r>
        <w:rPr>
          <w:rStyle w:val="CommentReference"/>
        </w:rPr>
        <w:annotationRef/>
      </w:r>
      <w:r>
        <w:t>I think we should keep it. It’s a great visual, also saves the reader from having to go to citations to see what they look like.</w:t>
      </w:r>
    </w:p>
  </w:comment>
  <w:comment w:id="54" w:author="Dunnigan, Shannon" w:date="2024-02-01T15:33:00Z" w:initials="SD">
    <w:p w14:paraId="0D7AFF26" w14:textId="0D0EF172" w:rsidR="00C60AF5" w:rsidRDefault="00C60AF5" w:rsidP="00D31EEC">
      <w:pPr>
        <w:pStyle w:val="CommentText"/>
        <w:jc w:val="left"/>
      </w:pPr>
      <w:r>
        <w:rPr>
          <w:rStyle w:val="CommentReference"/>
        </w:rPr>
        <w:annotationRef/>
      </w:r>
      <w:r>
        <w:t>Need to discuss why. Shortest was October 2017 and longest was January 2017</w:t>
      </w:r>
    </w:p>
  </w:comment>
  <w:comment w:id="55" w:author="Prevost, Hans" w:date="2024-02-08T13:36:00Z" w:initials="HP">
    <w:p w14:paraId="1E4CDB98" w14:textId="77777777" w:rsidR="00C60AF5" w:rsidRDefault="00C60AF5" w:rsidP="00372E18">
      <w:pPr>
        <w:pStyle w:val="CommentText"/>
        <w:jc w:val="left"/>
      </w:pPr>
      <w:r>
        <w:rPr>
          <w:rStyle w:val="CommentReference"/>
        </w:rPr>
        <w:annotationRef/>
      </w:r>
      <w:r>
        <w:t>Why were they discarded?</w:t>
      </w:r>
    </w:p>
  </w:comment>
  <w:comment w:id="56" w:author="Dunnigan, Shannon" w:date="2024-02-08T14:29:00Z" w:initials="SD">
    <w:p w14:paraId="25FB4B65" w14:textId="77777777" w:rsidR="00C60AF5" w:rsidRDefault="00C60AF5" w:rsidP="00C4310C">
      <w:pPr>
        <w:pStyle w:val="CommentText"/>
        <w:jc w:val="left"/>
      </w:pPr>
      <w:r>
        <w:rPr>
          <w:rStyle w:val="CommentReference"/>
        </w:rPr>
        <w:annotationRef/>
      </w:r>
      <w:r>
        <w:t>Good question. I think it was a standardization technique. We can have the others confirm.</w:t>
      </w:r>
    </w:p>
  </w:comment>
  <w:comment w:id="58" w:author="Hans Prevost" w:date="2024-02-08T23:40:00Z" w:initials="HP">
    <w:p w14:paraId="47720B10" w14:textId="5E01A304" w:rsidR="00C47CBE" w:rsidRDefault="00C47CBE">
      <w:pPr>
        <w:pStyle w:val="CommentText"/>
      </w:pPr>
      <w:r>
        <w:rPr>
          <w:rStyle w:val="CommentReference"/>
        </w:rPr>
        <w:annotationRef/>
      </w:r>
      <w:r>
        <w:t>Oh what are the units for chl-a? ug/L?</w:t>
      </w:r>
    </w:p>
  </w:comment>
  <w:comment w:id="59" w:author="Dunnigan, Shannon" w:date="2024-02-09T09:06:00Z" w:initials="SD">
    <w:p w14:paraId="15891383" w14:textId="77777777" w:rsidR="00BC3574" w:rsidRDefault="00BC3574" w:rsidP="00BC3574">
      <w:pPr>
        <w:pStyle w:val="CommentText"/>
        <w:jc w:val="left"/>
      </w:pPr>
      <w:r>
        <w:rPr>
          <w:rStyle w:val="CommentReference"/>
        </w:rPr>
        <w:annotationRef/>
      </w:r>
      <w:r>
        <w:t>Yes</w:t>
      </w:r>
    </w:p>
  </w:comment>
  <w:comment w:id="60" w:author="Prevost, Hans" w:date="2024-02-08T13:46:00Z" w:initials="HP">
    <w:p w14:paraId="10D33A0D" w14:textId="2EE56B7F" w:rsidR="00C60AF5" w:rsidRDefault="00C60AF5" w:rsidP="00DE149F">
      <w:pPr>
        <w:pStyle w:val="CommentText"/>
        <w:jc w:val="left"/>
      </w:pPr>
      <w:r>
        <w:rPr>
          <w:rStyle w:val="CommentReference"/>
        </w:rPr>
        <w:annotationRef/>
      </w:r>
      <w:r>
        <w:t>Should we elaborate on this a little more? If you have the SOP for this, I could include input some info</w:t>
      </w:r>
    </w:p>
  </w:comment>
  <w:comment w:id="61" w:author="Dunnigan, Shannon" w:date="2024-02-08T14:29:00Z" w:initials="SD">
    <w:p w14:paraId="7C3F04FC" w14:textId="77777777" w:rsidR="00C60AF5" w:rsidRDefault="00C60AF5" w:rsidP="00C4310C">
      <w:pPr>
        <w:pStyle w:val="CommentText"/>
        <w:jc w:val="left"/>
      </w:pPr>
      <w:r>
        <w:rPr>
          <w:rStyle w:val="CommentReference"/>
        </w:rPr>
        <w:annotationRef/>
      </w:r>
      <w:r>
        <w:t>Let’s just leave it at “spectrophotometry” or something. It’s not essential to this paper to go into further depth.</w:t>
      </w:r>
    </w:p>
  </w:comment>
  <w:comment w:id="62" w:author="Hans Prevost" w:date="2024-02-08T23:04:00Z" w:initials="HP">
    <w:p w14:paraId="7C062A59" w14:textId="2EA177F1" w:rsidR="00C60AF5" w:rsidRDefault="00C60AF5">
      <w:pPr>
        <w:pStyle w:val="CommentText"/>
      </w:pPr>
      <w:r>
        <w:rPr>
          <w:rStyle w:val="CommentReference"/>
        </w:rPr>
        <w:annotationRef/>
      </w:r>
      <w:r>
        <w:t>You right</w:t>
      </w:r>
    </w:p>
  </w:comment>
  <w:comment w:id="83" w:author="Prevost, Hans" w:date="2024-02-16T10:48:00Z" w:initials="HP">
    <w:p w14:paraId="28642B11" w14:textId="77777777" w:rsidR="00A75619" w:rsidRDefault="00A75619" w:rsidP="00A75619">
      <w:pPr>
        <w:pStyle w:val="CommentText"/>
        <w:jc w:val="left"/>
      </w:pPr>
      <w:r>
        <w:rPr>
          <w:rStyle w:val="CommentReference"/>
        </w:rPr>
        <w:annotationRef/>
      </w:r>
      <w:r>
        <w:t xml:space="preserve">I really like this graph but I am starting to rethink it...it is kind of hard to see the initial peaks before the bigger peaks that you mention in the text. What do you think? </w:t>
      </w:r>
    </w:p>
  </w:comment>
  <w:comment w:id="96" w:author="Dunnigan, Shannon" w:date="2024-02-07T21:50:00Z" w:initials="SD">
    <w:p w14:paraId="2106C688" w14:textId="10336502" w:rsidR="00C60AF5" w:rsidRDefault="00C60AF5" w:rsidP="008572A1">
      <w:pPr>
        <w:pStyle w:val="CommentText"/>
        <w:jc w:val="left"/>
      </w:pPr>
      <w:r>
        <w:rPr>
          <w:rStyle w:val="CommentReference"/>
        </w:rPr>
        <w:annotationRef/>
      </w:r>
      <w:r>
        <w:t>I’m still working on this and all the different interpretations and data I need to include --yikes</w:t>
      </w:r>
    </w:p>
  </w:comment>
  <w:comment w:id="102" w:author="Prevost, Hans" w:date="2024-02-16T10:45:00Z" w:initials="HP">
    <w:p w14:paraId="3040C109" w14:textId="77777777" w:rsidR="00890CD4" w:rsidRDefault="00890CD4" w:rsidP="00890CD4">
      <w:pPr>
        <w:pStyle w:val="CommentText"/>
        <w:jc w:val="left"/>
      </w:pPr>
      <w:r>
        <w:rPr>
          <w:rStyle w:val="CommentReference"/>
        </w:rPr>
        <w:annotationRef/>
      </w:r>
      <w:r>
        <w:t>I like how you give your exacts codes you used for the models. Way to make science replicable!</w:t>
      </w:r>
    </w:p>
  </w:comment>
  <w:comment w:id="280" w:author="Dunnigan, Shannon" w:date="2024-02-08T16:24:00Z" w:initials="SD">
    <w:p w14:paraId="0E2F45F8" w14:textId="7E4FE2E5" w:rsidR="00C60AF5" w:rsidRDefault="00C60AF5" w:rsidP="00234DC6">
      <w:pPr>
        <w:pStyle w:val="CommentText"/>
        <w:jc w:val="left"/>
      </w:pPr>
      <w:r>
        <w:rPr>
          <w:rStyle w:val="CommentReference"/>
        </w:rPr>
        <w:annotationRef/>
      </w:r>
      <w:r>
        <w:t>Dangit...do I need to include post-hoc results in these figures?</w:t>
      </w:r>
    </w:p>
  </w:comment>
  <w:comment w:id="281" w:author="Dunnigan, Shannon" w:date="2024-02-08T16:46:00Z" w:initials="SD">
    <w:p w14:paraId="35AC6204" w14:textId="77777777" w:rsidR="00C60AF5" w:rsidRDefault="00C60AF5" w:rsidP="00D176C2">
      <w:pPr>
        <w:pStyle w:val="CommentText"/>
        <w:jc w:val="left"/>
      </w:pPr>
      <w:r>
        <w:rPr>
          <w:rStyle w:val="CommentReference"/>
        </w:rPr>
        <w:annotationRef/>
      </w:r>
      <w:r>
        <w:t xml:space="preserve">If so, please help me to interpret using Tables 3a and 3b in the Appendix. </w:t>
      </w:r>
      <w:r>
        <w:br/>
        <w:t>For region, there would be an A over TR, Bs over GR and SA, and then Cs over SR and FM?</w:t>
      </w:r>
      <w:r>
        <w:br/>
        <w:t>For year, there would be an A over 2019 and 2020, B over 2017 and 2018, and then C over 2015 and 2016?</w:t>
      </w:r>
      <w:r>
        <w:br/>
      </w:r>
    </w:p>
    <w:p w14:paraId="1965BC6B" w14:textId="77777777" w:rsidR="00C60AF5" w:rsidRDefault="00C60AF5" w:rsidP="00D176C2">
      <w:pPr>
        <w:pStyle w:val="CommentText"/>
        <w:jc w:val="left"/>
      </w:pPr>
      <w:r>
        <w:t>I’m not sure if the letters are supposed to read in any order of significance...</w:t>
      </w:r>
    </w:p>
  </w:comment>
  <w:comment w:id="282" w:author="Hans Prevost" w:date="2024-02-08T23:23:00Z" w:initials="HP">
    <w:p w14:paraId="248AD218" w14:textId="5EBA51D3" w:rsidR="00C47CBE" w:rsidRDefault="00C60AF5">
      <w:pPr>
        <w:pStyle w:val="CommentText"/>
      </w:pPr>
      <w:r>
        <w:rPr>
          <w:rStyle w:val="CommentReference"/>
        </w:rPr>
        <w:annotationRef/>
      </w:r>
      <w:r>
        <w:t xml:space="preserve">Yes, actually! I drew it </w:t>
      </w:r>
      <w:r w:rsidR="00C47CBE">
        <w:t xml:space="preserve">out </w:t>
      </w:r>
      <w:r>
        <w:t>and it makes sense when compared to the tables. Just note in the caption that years/sites with differing letters are significant to each other. No, there is no orde</w:t>
      </w:r>
      <w:r w:rsidR="00C47CBE">
        <w:t>r, it is just to show which groups are significantly different from each other. I don’t think I have ever seen results where order mattered...</w:t>
      </w:r>
    </w:p>
    <w:p w14:paraId="3BEE38AF" w14:textId="77777777" w:rsidR="00C47CBE" w:rsidRDefault="00C47CBE">
      <w:pPr>
        <w:pStyle w:val="CommentText"/>
      </w:pPr>
    </w:p>
    <w:p w14:paraId="37F8636D" w14:textId="782E29F0" w:rsidR="00C47CBE" w:rsidRDefault="00C47CBE">
      <w:pPr>
        <w:pStyle w:val="CommentText"/>
      </w:pPr>
      <w:r>
        <w:t xml:space="preserve">I would start with the left-most group starting with ‘a’, so in this case, TR and 2015 and 2016 would have the a’s and go up the alphabet as you move right. </w:t>
      </w:r>
    </w:p>
  </w:comment>
  <w:comment w:id="415" w:author="Dunnigan, Shannon" w:date="2024-02-09T09:44:00Z" w:initials="SD">
    <w:p w14:paraId="53855F00" w14:textId="77777777" w:rsidR="00FC758B" w:rsidRDefault="00FC758B" w:rsidP="00FC758B">
      <w:pPr>
        <w:pStyle w:val="CommentText"/>
        <w:jc w:val="left"/>
      </w:pPr>
      <w:r>
        <w:rPr>
          <w:rStyle w:val="CommentReference"/>
        </w:rPr>
        <w:annotationRef/>
      </w:r>
      <w:r>
        <w:t>Shorter titles?</w:t>
      </w:r>
    </w:p>
  </w:comment>
  <w:comment w:id="412" w:author="Prevost, Hans" w:date="2024-02-16T10:07:00Z" w:initials="HP">
    <w:p w14:paraId="1B855C51" w14:textId="77777777" w:rsidR="00890CD4" w:rsidRDefault="00890CD4" w:rsidP="00890CD4">
      <w:pPr>
        <w:pStyle w:val="CommentText"/>
        <w:jc w:val="left"/>
      </w:pPr>
      <w:r>
        <w:rPr>
          <w:rStyle w:val="CommentReference"/>
        </w:rPr>
        <w:annotationRef/>
      </w:r>
      <w:r>
        <w:t xml:space="preserve">Yea. What if we changed “Avg Total Settlement per Shell” to something like “SS” so it would be like “SS/year” </w:t>
      </w:r>
    </w:p>
    <w:p w14:paraId="66335974" w14:textId="77777777" w:rsidR="00890CD4" w:rsidRDefault="00890CD4" w:rsidP="00890CD4">
      <w:pPr>
        <w:pStyle w:val="CommentText"/>
        <w:jc w:val="left"/>
      </w:pPr>
    </w:p>
    <w:p w14:paraId="50BFC9E0" w14:textId="77777777" w:rsidR="00890CD4" w:rsidRDefault="00890CD4" w:rsidP="00890CD4">
      <w:pPr>
        <w:pStyle w:val="CommentText"/>
        <w:jc w:val="left"/>
      </w:pPr>
      <w:r>
        <w:t>Was thinking about including “Avg” in the abbreviation but I am sure you can figure out why that would be problematic LOL</w:t>
      </w:r>
    </w:p>
  </w:comment>
  <w:comment w:id="413" w:author="Shannon" w:date="2024-02-21T12:03:00Z" w:initials="S">
    <w:p w14:paraId="07CA1DDE" w14:textId="77777777" w:rsidR="00F43C81" w:rsidRDefault="00F43C81" w:rsidP="00F43C81">
      <w:pPr>
        <w:pStyle w:val="CommentText"/>
        <w:jc w:val="left"/>
      </w:pPr>
      <w:r>
        <w:rPr>
          <w:rStyle w:val="CommentReference"/>
        </w:rPr>
        <w:annotationRef/>
      </w:r>
      <w:r>
        <w:t>How’s this?</w:t>
      </w:r>
    </w:p>
  </w:comment>
  <w:comment w:id="609" w:author="Prevost, Hans" w:date="2024-02-16T10:43:00Z" w:initials="HP">
    <w:p w14:paraId="1CDFF70A" w14:textId="2BD50FF0" w:rsidR="00890CD4" w:rsidRDefault="00890CD4" w:rsidP="00890CD4">
      <w:pPr>
        <w:pStyle w:val="CommentText"/>
        <w:jc w:val="left"/>
      </w:pPr>
      <w:r>
        <w:rPr>
          <w:rStyle w:val="CommentReference"/>
        </w:rPr>
        <w:annotationRef/>
      </w:r>
      <w:r>
        <w:t xml:space="preserve">Thinking about including a section where we talk about regional characteristics and then a section where we talk about spatial characteristics, like you did in the results. Whatca think? </w:t>
      </w:r>
    </w:p>
    <w:p w14:paraId="571506AF" w14:textId="77777777" w:rsidR="00890CD4" w:rsidRDefault="00890CD4" w:rsidP="00890CD4">
      <w:pPr>
        <w:pStyle w:val="CommentText"/>
        <w:jc w:val="left"/>
      </w:pPr>
    </w:p>
    <w:p w14:paraId="39DB9B5E" w14:textId="77777777" w:rsidR="00890CD4" w:rsidRDefault="00890CD4" w:rsidP="00890CD4">
      <w:pPr>
        <w:pStyle w:val="CommentText"/>
        <w:jc w:val="left"/>
      </w:pPr>
      <w:r>
        <w:t>Kind of started writing out the discussion.</w:t>
      </w:r>
    </w:p>
  </w:comment>
  <w:comment w:id="610" w:author="Prevost, Hans" w:date="2024-02-19T11:08:00Z" w:initials="PH">
    <w:p w14:paraId="4AD248BA" w14:textId="77777777" w:rsidR="00D01E32" w:rsidRDefault="00D01E32" w:rsidP="00D01E32">
      <w:pPr>
        <w:pStyle w:val="CommentText"/>
        <w:jc w:val="left"/>
      </w:pPr>
      <w:r>
        <w:rPr>
          <w:rStyle w:val="CommentReference"/>
        </w:rPr>
        <w:annotationRef/>
      </w:r>
      <w:r>
        <w:t>We might be able to loop in the different environmental conditions of the regions and times instead of having one whole designated section for environmental cues</w:t>
      </w:r>
    </w:p>
  </w:comment>
  <w:comment w:id="782" w:author="Prevost, Hans" w:date="2024-02-19T12:08:00Z" w:initials="PH">
    <w:p w14:paraId="02670FF6" w14:textId="068FA81F" w:rsidR="00907645" w:rsidRDefault="00907645" w:rsidP="00907645">
      <w:pPr>
        <w:pStyle w:val="CommentText"/>
        <w:jc w:val="left"/>
      </w:pPr>
      <w:r>
        <w:rPr>
          <w:rStyle w:val="CommentReference"/>
        </w:rPr>
        <w:annotationRef/>
      </w:r>
      <w:r>
        <w:t>Something about the tidal nodes in the FM should go somewhere right here</w:t>
      </w:r>
    </w:p>
  </w:comment>
  <w:comment w:id="951" w:author="Shannon" w:date="2024-02-02T15:07:00Z" w:initials="S">
    <w:p w14:paraId="2622FFD1" w14:textId="5C482B25" w:rsidR="00C60AF5" w:rsidRDefault="00C60AF5" w:rsidP="00B17922">
      <w:pPr>
        <w:pStyle w:val="CommentText"/>
        <w:jc w:val="left"/>
      </w:pPr>
      <w:r>
        <w:rPr>
          <w:rStyle w:val="CommentReference"/>
        </w:rPr>
        <w:annotationRef/>
      </w:r>
      <w:r>
        <w:t>Should we put the ANOVA/Post-hoc tables here?</w:t>
      </w:r>
    </w:p>
  </w:comment>
  <w:comment w:id="952" w:author="Prevost, Hans" w:date="2024-02-06T15:22:00Z" w:initials="HP">
    <w:p w14:paraId="495FBA85" w14:textId="77777777" w:rsidR="00C60AF5" w:rsidRDefault="00C60AF5" w:rsidP="00371A05">
      <w:pPr>
        <w:pStyle w:val="CommentText"/>
        <w:jc w:val="left"/>
      </w:pPr>
      <w:r>
        <w:rPr>
          <w:rStyle w:val="CommentReference"/>
        </w:rPr>
        <w:annotationRef/>
      </w:r>
      <w:r>
        <w:t>Yes, that’s a good idea</w:t>
      </w:r>
    </w:p>
  </w:comment>
  <w:comment w:id="953" w:author="Dunnigan, Shannon" w:date="2024-02-07T20:18:00Z" w:initials="SD">
    <w:p w14:paraId="69E727D3" w14:textId="77777777" w:rsidR="00C60AF5" w:rsidRDefault="00C60AF5" w:rsidP="00CA30F4">
      <w:pPr>
        <w:pStyle w:val="CommentText"/>
        <w:jc w:val="left"/>
      </w:pPr>
      <w:r>
        <w:rPr>
          <w:rStyle w:val="CommentReference"/>
        </w:rPr>
        <w:annotationRef/>
      </w:r>
      <w:r>
        <w:t xml:space="preserve">Add </w:t>
      </w:r>
    </w:p>
    <w:p w14:paraId="63EFBF96" w14:textId="77777777" w:rsidR="00C60AF5" w:rsidRDefault="00C60AF5" w:rsidP="00CA30F4">
      <w:pPr>
        <w:pStyle w:val="CommentText"/>
        <w:jc w:val="left"/>
      </w:pPr>
      <w:r>
        <w:t>GLMM results as table</w:t>
      </w:r>
    </w:p>
    <w:p w14:paraId="7F95D9F2" w14:textId="77777777" w:rsidR="00C60AF5" w:rsidRDefault="00C60AF5" w:rsidP="00CA30F4">
      <w:pPr>
        <w:pStyle w:val="CommentText"/>
        <w:jc w:val="left"/>
      </w:pPr>
      <w:r>
        <w:t>Marginal Means Table</w:t>
      </w:r>
    </w:p>
    <w:p w14:paraId="1767D632" w14:textId="77777777" w:rsidR="00C60AF5" w:rsidRDefault="00C60AF5" w:rsidP="00CA30F4">
      <w:pPr>
        <w:pStyle w:val="CommentText"/>
        <w:jc w:val="left"/>
      </w:pPr>
      <w:r>
        <w:t>Post-Hoc Tables</w:t>
      </w:r>
    </w:p>
  </w:comment>
  <w:comment w:id="960" w:author="Prevost, Hans" w:date="2024-02-07T15:01:00Z" w:initials="HP">
    <w:p w14:paraId="395A1804" w14:textId="77777777" w:rsidR="00C60AF5" w:rsidRDefault="00C60AF5" w:rsidP="001B7350">
      <w:pPr>
        <w:pStyle w:val="CommentText"/>
        <w:jc w:val="left"/>
      </w:pPr>
      <w:r>
        <w:rPr>
          <w:rStyle w:val="CommentReference"/>
        </w:rPr>
        <w:annotationRef/>
      </w:r>
      <w:r>
        <w:t>This citation is giving me a headache—trying to figure it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FFF0F0" w15:done="0"/>
  <w15:commentEx w15:paraId="07AC3FED" w15:done="0"/>
  <w15:commentEx w15:paraId="1FC4FA92" w15:done="0"/>
  <w15:commentEx w15:paraId="4AB184F0" w15:paraIdParent="1FC4FA92" w15:done="0"/>
  <w15:commentEx w15:paraId="573E69CF" w15:paraIdParent="1FC4FA92" w15:done="0"/>
  <w15:commentEx w15:paraId="0D7AFF26" w15:done="0"/>
  <w15:commentEx w15:paraId="1E4CDB98" w15:done="0"/>
  <w15:commentEx w15:paraId="25FB4B65" w15:paraIdParent="1E4CDB98" w15:done="0"/>
  <w15:commentEx w15:paraId="47720B10" w15:done="1"/>
  <w15:commentEx w15:paraId="15891383" w15:paraIdParent="47720B10" w15:done="1"/>
  <w15:commentEx w15:paraId="10D33A0D" w15:done="1"/>
  <w15:commentEx w15:paraId="7C3F04FC" w15:paraIdParent="10D33A0D" w15:done="1"/>
  <w15:commentEx w15:paraId="7C062A59" w15:paraIdParent="10D33A0D" w15:done="1"/>
  <w15:commentEx w15:paraId="28642B11" w15:done="0"/>
  <w15:commentEx w15:paraId="2106C688" w15:done="0"/>
  <w15:commentEx w15:paraId="3040C109" w15:done="1"/>
  <w15:commentEx w15:paraId="0E2F45F8" w15:done="1"/>
  <w15:commentEx w15:paraId="1965BC6B" w15:paraIdParent="0E2F45F8" w15:done="1"/>
  <w15:commentEx w15:paraId="37F8636D" w15:paraIdParent="0E2F45F8" w15:done="1"/>
  <w15:commentEx w15:paraId="53855F00" w15:done="0"/>
  <w15:commentEx w15:paraId="50BFC9E0" w15:paraIdParent="53855F00" w15:done="0"/>
  <w15:commentEx w15:paraId="07CA1DDE" w15:paraIdParent="53855F00" w15:done="0"/>
  <w15:commentEx w15:paraId="39DB9B5E" w15:done="0"/>
  <w15:commentEx w15:paraId="4AD248BA" w15:paraIdParent="39DB9B5E" w15:done="0"/>
  <w15:commentEx w15:paraId="02670FF6" w15:done="0"/>
  <w15:commentEx w15:paraId="2622FFD1" w15:done="1"/>
  <w15:commentEx w15:paraId="495FBA85" w15:paraIdParent="2622FFD1" w15:done="1"/>
  <w15:commentEx w15:paraId="1767D632" w15:done="0"/>
  <w15:commentEx w15:paraId="395A1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B08AD5" w16cex:dateUtc="2024-02-08T18:28:00Z"/>
  <w16cex:commentExtensible w16cex:durableId="0D9EFFD7" w16cex:dateUtc="2024-02-09T18:20:00Z"/>
  <w16cex:commentExtensible w16cex:durableId="6959D44C" w16cex:dateUtc="2024-02-01T21:40:00Z"/>
  <w16cex:commentExtensible w16cex:durableId="298E15A3" w16cex:dateUtc="2024-02-09T18:21:00Z"/>
  <w16cex:commentExtensible w16cex:durableId="7B785CF5" w16cex:dateUtc="2024-02-16T14:57:00Z"/>
  <w16cex:commentExtensible w16cex:durableId="633F0833" w16cex:dateUtc="2024-02-01T20:33:00Z"/>
  <w16cex:commentExtensible w16cex:durableId="3DA616EF" w16cex:dateUtc="2024-02-08T18:36:00Z"/>
  <w16cex:commentExtensible w16cex:durableId="21A20FD0" w16cex:dateUtc="2024-02-08T19:29:00Z"/>
  <w16cex:commentExtensible w16cex:durableId="038D82E8" w16cex:dateUtc="2024-02-09T14:06:00Z"/>
  <w16cex:commentExtensible w16cex:durableId="3D1C23E5" w16cex:dateUtc="2024-02-08T18:46:00Z"/>
  <w16cex:commentExtensible w16cex:durableId="19C73D6A" w16cex:dateUtc="2024-02-08T19:29:00Z"/>
  <w16cex:commentExtensible w16cex:durableId="565CBB90" w16cex:dateUtc="2024-02-16T15:48:00Z"/>
  <w16cex:commentExtensible w16cex:durableId="0B97B8D1" w16cex:dateUtc="2024-02-08T02:50:00Z"/>
  <w16cex:commentExtensible w16cex:durableId="2D47C17A" w16cex:dateUtc="2024-02-16T15:45:00Z"/>
  <w16cex:commentExtensible w16cex:durableId="4307309C" w16cex:dateUtc="2024-02-08T21:24:00Z"/>
  <w16cex:commentExtensible w16cex:durableId="019E6152" w16cex:dateUtc="2024-02-08T21:46:00Z"/>
  <w16cex:commentExtensible w16cex:durableId="296FE0E0">
    <w16cex:extLst>
      <w16:ext w16:uri="{CE6994B0-6A32-4C9F-8C6B-6E91EDA988CE}">
        <cr:reactions xmlns:cr="http://schemas.microsoft.com/office/comments/2020/reactions">
          <cr:reaction reactionType="1">
            <cr:reactionInfo dateUtc="2024-02-09T14:07:30Z">
              <cr:user userId="S::Shannon.Dunnigan@dep.state.fl.us::855a10f4-c4e6-4438-a479-e9d285e8a5dc" userProvider="AD" userName="Dunnigan, Shannon"/>
            </cr:reactionInfo>
          </cr:reaction>
        </cr:reactions>
      </w16:ext>
    </w16cex:extLst>
  </w16cex:commentExtensible>
  <w16cex:commentExtensible w16cex:durableId="57C5C219" w16cex:dateUtc="2024-02-09T14:44:00Z"/>
  <w16cex:commentExtensible w16cex:durableId="6A33F375" w16cex:dateUtc="2024-02-16T15:07:00Z"/>
  <w16cex:commentExtensible w16cex:durableId="5A61964B" w16cex:dateUtc="2024-02-21T17:03:00Z"/>
  <w16cex:commentExtensible w16cex:durableId="52778189" w16cex:dateUtc="2024-02-16T15:43:00Z"/>
  <w16cex:commentExtensible w16cex:durableId="250A9D33" w16cex:dateUtc="2024-02-19T16:08:00Z"/>
  <w16cex:commentExtensible w16cex:durableId="46F6C72F" w16cex:dateUtc="2024-02-19T17:08:00Z"/>
  <w16cex:commentExtensible w16cex:durableId="0E0AE1AF" w16cex:dateUtc="2024-02-02T20:07:00Z">
    <w16cex:extLst>
      <w16:ext w16:uri="{CE6994B0-6A32-4C9F-8C6B-6E91EDA988CE}">
        <cr:reactions xmlns:cr="http://schemas.microsoft.com/office/comments/2020/reactions">
          <cr:reaction reactionType="1">
            <cr:reactionInfo dateUtc="2024-02-08T01:18:21Z">
              <cr:user userId="S::Shannon.Dunnigan@dep.state.fl.us::855a10f4-c4e6-4438-a479-e9d285e8a5dc" userProvider="AD" userName="Dunnigan, Shannon"/>
            </cr:reactionInfo>
          </cr:reaction>
        </cr:reactions>
      </w16:ext>
    </w16cex:extLst>
  </w16cex:commentExtensible>
  <w16cex:commentExtensible w16cex:durableId="42BDC84E" w16cex:dateUtc="2024-02-06T20:22:00Z"/>
  <w16cex:commentExtensible w16cex:durableId="222AB9D5" w16cex:dateUtc="2024-02-08T01:18:00Z"/>
  <w16cex:commentExtensible w16cex:durableId="3139BC30" w16cex:dateUtc="2024-02-07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FFF0F0" w16cid:durableId="4DB08AD5"/>
  <w16cid:commentId w16cid:paraId="07AC3FED" w16cid:durableId="0D9EFFD7"/>
  <w16cid:commentId w16cid:paraId="1FC4FA92" w16cid:durableId="6959D44C"/>
  <w16cid:commentId w16cid:paraId="4AB184F0" w16cid:durableId="298E15A3"/>
  <w16cid:commentId w16cid:paraId="573E69CF" w16cid:durableId="7B785CF5"/>
  <w16cid:commentId w16cid:paraId="0D7AFF26" w16cid:durableId="633F0833"/>
  <w16cid:commentId w16cid:paraId="1E4CDB98" w16cid:durableId="3DA616EF"/>
  <w16cid:commentId w16cid:paraId="25FB4B65" w16cid:durableId="21A20FD0"/>
  <w16cid:commentId w16cid:paraId="47720B10" w16cid:durableId="296FE4E4"/>
  <w16cid:commentId w16cid:paraId="15891383" w16cid:durableId="038D82E8"/>
  <w16cid:commentId w16cid:paraId="10D33A0D" w16cid:durableId="3D1C23E5"/>
  <w16cid:commentId w16cid:paraId="7C3F04FC" w16cid:durableId="19C73D6A"/>
  <w16cid:commentId w16cid:paraId="7C062A59" w16cid:durableId="296FDC7B"/>
  <w16cid:commentId w16cid:paraId="28642B11" w16cid:durableId="565CBB90"/>
  <w16cid:commentId w16cid:paraId="2106C688" w16cid:durableId="0B97B8D1"/>
  <w16cid:commentId w16cid:paraId="3040C109" w16cid:durableId="2D47C17A"/>
  <w16cid:commentId w16cid:paraId="0E2F45F8" w16cid:durableId="4307309C"/>
  <w16cid:commentId w16cid:paraId="1965BC6B" w16cid:durableId="019E6152"/>
  <w16cid:commentId w16cid:paraId="37F8636D" w16cid:durableId="296FE0E0"/>
  <w16cid:commentId w16cid:paraId="53855F00" w16cid:durableId="57C5C219"/>
  <w16cid:commentId w16cid:paraId="50BFC9E0" w16cid:durableId="6A33F375"/>
  <w16cid:commentId w16cid:paraId="07CA1DDE" w16cid:durableId="5A61964B"/>
  <w16cid:commentId w16cid:paraId="39DB9B5E" w16cid:durableId="52778189"/>
  <w16cid:commentId w16cid:paraId="4AD248BA" w16cid:durableId="250A9D33"/>
  <w16cid:commentId w16cid:paraId="02670FF6" w16cid:durableId="46F6C72F"/>
  <w16cid:commentId w16cid:paraId="2622FFD1" w16cid:durableId="0E0AE1AF"/>
  <w16cid:commentId w16cid:paraId="495FBA85" w16cid:durableId="42BDC84E"/>
  <w16cid:commentId w16cid:paraId="1767D632" w16cid:durableId="222AB9D5"/>
  <w16cid:commentId w16cid:paraId="395A1804" w16cid:durableId="3139BC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2888C" w14:textId="77777777" w:rsidR="00004CEC" w:rsidRDefault="00004CEC">
      <w:pPr>
        <w:spacing w:line="240" w:lineRule="auto"/>
      </w:pPr>
      <w:r>
        <w:separator/>
      </w:r>
    </w:p>
  </w:endnote>
  <w:endnote w:type="continuationSeparator" w:id="0">
    <w:p w14:paraId="10CA7D1E" w14:textId="77777777" w:rsidR="00004CEC" w:rsidRDefault="00004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ECF26" w14:textId="77777777" w:rsidR="00004CEC" w:rsidRDefault="00004CEC">
      <w:pPr>
        <w:spacing w:line="240" w:lineRule="auto"/>
      </w:pPr>
      <w:r>
        <w:separator/>
      </w:r>
    </w:p>
  </w:footnote>
  <w:footnote w:type="continuationSeparator" w:id="0">
    <w:p w14:paraId="0EB81E8D" w14:textId="77777777" w:rsidR="00004CEC" w:rsidRDefault="00004C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3"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4"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5"/>
  </w:num>
  <w:num w:numId="2" w16cid:durableId="808013828">
    <w:abstractNumId w:val="7"/>
  </w:num>
  <w:num w:numId="3" w16cid:durableId="683214912">
    <w:abstractNumId w:val="3"/>
  </w:num>
  <w:num w:numId="4" w16cid:durableId="21162908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1428425">
    <w:abstractNumId w:val="6"/>
  </w:num>
  <w:num w:numId="6" w16cid:durableId="1669210697">
    <w:abstractNumId w:val="10"/>
  </w:num>
  <w:num w:numId="7" w16cid:durableId="1474831307">
    <w:abstractNumId w:val="2"/>
  </w:num>
  <w:num w:numId="8" w16cid:durableId="1550074159">
    <w:abstractNumId w:val="10"/>
  </w:num>
  <w:num w:numId="9" w16cid:durableId="1696686393">
    <w:abstractNumId w:val="2"/>
  </w:num>
  <w:num w:numId="10" w16cid:durableId="649596680">
    <w:abstractNumId w:val="10"/>
  </w:num>
  <w:num w:numId="11" w16cid:durableId="1553730032">
    <w:abstractNumId w:val="2"/>
  </w:num>
  <w:num w:numId="12" w16cid:durableId="612204241">
    <w:abstractNumId w:val="11"/>
  </w:num>
  <w:num w:numId="13" w16cid:durableId="341664646">
    <w:abstractNumId w:val="10"/>
  </w:num>
  <w:num w:numId="14" w16cid:durableId="308245792">
    <w:abstractNumId w:val="2"/>
  </w:num>
  <w:num w:numId="15" w16cid:durableId="1760324132">
    <w:abstractNumId w:val="0"/>
  </w:num>
  <w:num w:numId="16" w16cid:durableId="883372447">
    <w:abstractNumId w:val="9"/>
  </w:num>
  <w:num w:numId="17" w16cid:durableId="1206062450">
    <w:abstractNumId w:val="0"/>
  </w:num>
  <w:num w:numId="18" w16cid:durableId="1807507717">
    <w:abstractNumId w:val="10"/>
  </w:num>
  <w:num w:numId="19" w16cid:durableId="305622706">
    <w:abstractNumId w:val="2"/>
  </w:num>
  <w:num w:numId="20" w16cid:durableId="877623263">
    <w:abstractNumId w:val="0"/>
  </w:num>
  <w:num w:numId="21" w16cid:durableId="1976982980">
    <w:abstractNumId w:val="1"/>
  </w:num>
  <w:num w:numId="22" w16cid:durableId="1704944582">
    <w:abstractNumId w:val="13"/>
  </w:num>
  <w:num w:numId="23" w16cid:durableId="1978946329">
    <w:abstractNumId w:val="14"/>
  </w:num>
  <w:num w:numId="24" w16cid:durableId="1852142647">
    <w:abstractNumId w:val="4"/>
  </w:num>
  <w:num w:numId="25" w16cid:durableId="1351419485">
    <w:abstractNumId w:val="8"/>
  </w:num>
  <w:num w:numId="26" w16cid:durableId="1625038771">
    <w:abstractNumId w:val="14"/>
  </w:num>
  <w:num w:numId="27" w16cid:durableId="130296310">
    <w:abstractNumId w:val="14"/>
  </w:num>
  <w:num w:numId="28" w16cid:durableId="103665752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nnigan, Shannon">
    <w15:presenceInfo w15:providerId="AD" w15:userId="S::Shannon.Dunnigan@dep.state.fl.us::855a10f4-c4e6-4438-a479-e9d285e8a5dc"/>
  </w15:person>
  <w15:person w15:author="Prevost, Hans">
    <w15:presenceInfo w15:providerId="AD" w15:userId="S::Hans.Prevost@FloridaDEP.gov::da75cd18-ea4d-4d9d-8aa9-f0136c9aff00"/>
  </w15:person>
  <w15:person w15:author="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4CEC"/>
    <w:rsid w:val="000075B7"/>
    <w:rsid w:val="00010F28"/>
    <w:rsid w:val="00017260"/>
    <w:rsid w:val="000220AC"/>
    <w:rsid w:val="0002547D"/>
    <w:rsid w:val="00046F08"/>
    <w:rsid w:val="000478AE"/>
    <w:rsid w:val="0005725A"/>
    <w:rsid w:val="000652DC"/>
    <w:rsid w:val="00067BD3"/>
    <w:rsid w:val="000818BB"/>
    <w:rsid w:val="00092C69"/>
    <w:rsid w:val="000A0E92"/>
    <w:rsid w:val="000B3B2E"/>
    <w:rsid w:val="000B53E7"/>
    <w:rsid w:val="000C2A24"/>
    <w:rsid w:val="000C65A5"/>
    <w:rsid w:val="000C7742"/>
    <w:rsid w:val="000D56DC"/>
    <w:rsid w:val="000E0D82"/>
    <w:rsid w:val="000E5278"/>
    <w:rsid w:val="000E6015"/>
    <w:rsid w:val="000F45E8"/>
    <w:rsid w:val="00101043"/>
    <w:rsid w:val="00104112"/>
    <w:rsid w:val="0010747B"/>
    <w:rsid w:val="001143BB"/>
    <w:rsid w:val="0011552B"/>
    <w:rsid w:val="0012334A"/>
    <w:rsid w:val="001277BF"/>
    <w:rsid w:val="00130B25"/>
    <w:rsid w:val="00131BFE"/>
    <w:rsid w:val="00132795"/>
    <w:rsid w:val="00144DEB"/>
    <w:rsid w:val="00156CEC"/>
    <w:rsid w:val="00157E7C"/>
    <w:rsid w:val="00171D95"/>
    <w:rsid w:val="001722AB"/>
    <w:rsid w:val="00177126"/>
    <w:rsid w:val="0017794B"/>
    <w:rsid w:val="001838B0"/>
    <w:rsid w:val="00186909"/>
    <w:rsid w:val="001A3D8E"/>
    <w:rsid w:val="001A51FC"/>
    <w:rsid w:val="001A774C"/>
    <w:rsid w:val="001B3718"/>
    <w:rsid w:val="001B4AC4"/>
    <w:rsid w:val="001B7350"/>
    <w:rsid w:val="001B776C"/>
    <w:rsid w:val="001B7C04"/>
    <w:rsid w:val="001C0AA1"/>
    <w:rsid w:val="001C7B23"/>
    <w:rsid w:val="001D00F2"/>
    <w:rsid w:val="001D72B8"/>
    <w:rsid w:val="001E1B4F"/>
    <w:rsid w:val="001E2AEB"/>
    <w:rsid w:val="001E67C5"/>
    <w:rsid w:val="001E7677"/>
    <w:rsid w:val="001F151A"/>
    <w:rsid w:val="001F193B"/>
    <w:rsid w:val="001F297F"/>
    <w:rsid w:val="00204318"/>
    <w:rsid w:val="00217165"/>
    <w:rsid w:val="00221439"/>
    <w:rsid w:val="00223CB9"/>
    <w:rsid w:val="00226532"/>
    <w:rsid w:val="00226D97"/>
    <w:rsid w:val="002329D9"/>
    <w:rsid w:val="00234DC6"/>
    <w:rsid w:val="00234EF2"/>
    <w:rsid w:val="002351AA"/>
    <w:rsid w:val="00237590"/>
    <w:rsid w:val="00241678"/>
    <w:rsid w:val="00254FEF"/>
    <w:rsid w:val="002563F0"/>
    <w:rsid w:val="00276E3A"/>
    <w:rsid w:val="00277C90"/>
    <w:rsid w:val="00282A3D"/>
    <w:rsid w:val="002A4156"/>
    <w:rsid w:val="002A7E0A"/>
    <w:rsid w:val="002B240F"/>
    <w:rsid w:val="002B6EA5"/>
    <w:rsid w:val="002C6121"/>
    <w:rsid w:val="002D036E"/>
    <w:rsid w:val="002D2B70"/>
    <w:rsid w:val="002E2D26"/>
    <w:rsid w:val="0030257D"/>
    <w:rsid w:val="0030717B"/>
    <w:rsid w:val="00310C53"/>
    <w:rsid w:val="00312A6B"/>
    <w:rsid w:val="00326141"/>
    <w:rsid w:val="00326F2B"/>
    <w:rsid w:val="003308A6"/>
    <w:rsid w:val="00333072"/>
    <w:rsid w:val="003406F3"/>
    <w:rsid w:val="00344D6A"/>
    <w:rsid w:val="0035772A"/>
    <w:rsid w:val="00371A05"/>
    <w:rsid w:val="00372E18"/>
    <w:rsid w:val="00376D7B"/>
    <w:rsid w:val="0038653C"/>
    <w:rsid w:val="003901A6"/>
    <w:rsid w:val="00391D47"/>
    <w:rsid w:val="00391E09"/>
    <w:rsid w:val="00394831"/>
    <w:rsid w:val="003A5E7B"/>
    <w:rsid w:val="003B1A90"/>
    <w:rsid w:val="003B1FD0"/>
    <w:rsid w:val="003B42B1"/>
    <w:rsid w:val="003B6124"/>
    <w:rsid w:val="003C27C1"/>
    <w:rsid w:val="003C39A9"/>
    <w:rsid w:val="003C764D"/>
    <w:rsid w:val="003D1449"/>
    <w:rsid w:val="003D2CFE"/>
    <w:rsid w:val="003D3E4A"/>
    <w:rsid w:val="003F4DA0"/>
    <w:rsid w:val="00401B9D"/>
    <w:rsid w:val="00401D30"/>
    <w:rsid w:val="00405C5A"/>
    <w:rsid w:val="004157AD"/>
    <w:rsid w:val="004352B5"/>
    <w:rsid w:val="004462DA"/>
    <w:rsid w:val="00447DDA"/>
    <w:rsid w:val="00450EAA"/>
    <w:rsid w:val="004565C6"/>
    <w:rsid w:val="0045667F"/>
    <w:rsid w:val="004612D1"/>
    <w:rsid w:val="00461643"/>
    <w:rsid w:val="00466576"/>
    <w:rsid w:val="00470765"/>
    <w:rsid w:val="004750A2"/>
    <w:rsid w:val="0048252C"/>
    <w:rsid w:val="00482E36"/>
    <w:rsid w:val="0048373F"/>
    <w:rsid w:val="00494C72"/>
    <w:rsid w:val="004952E5"/>
    <w:rsid w:val="004A1173"/>
    <w:rsid w:val="004A144E"/>
    <w:rsid w:val="004A4A3D"/>
    <w:rsid w:val="004A5805"/>
    <w:rsid w:val="004B0487"/>
    <w:rsid w:val="004C7B4D"/>
    <w:rsid w:val="004E1B69"/>
    <w:rsid w:val="004E4638"/>
    <w:rsid w:val="004E67CC"/>
    <w:rsid w:val="004F62D5"/>
    <w:rsid w:val="005043EF"/>
    <w:rsid w:val="005123B2"/>
    <w:rsid w:val="005332DA"/>
    <w:rsid w:val="00534E89"/>
    <w:rsid w:val="0054151A"/>
    <w:rsid w:val="00545F27"/>
    <w:rsid w:val="00552FF0"/>
    <w:rsid w:val="005744AF"/>
    <w:rsid w:val="0057478D"/>
    <w:rsid w:val="00575A53"/>
    <w:rsid w:val="00576FD6"/>
    <w:rsid w:val="00580667"/>
    <w:rsid w:val="005865FF"/>
    <w:rsid w:val="005A5FAD"/>
    <w:rsid w:val="005B6D60"/>
    <w:rsid w:val="005B792E"/>
    <w:rsid w:val="005B795A"/>
    <w:rsid w:val="005D144C"/>
    <w:rsid w:val="005D1B0D"/>
    <w:rsid w:val="005D41A8"/>
    <w:rsid w:val="005D76F4"/>
    <w:rsid w:val="005E1C78"/>
    <w:rsid w:val="005E42B8"/>
    <w:rsid w:val="005E59A6"/>
    <w:rsid w:val="005F19C0"/>
    <w:rsid w:val="005F3142"/>
    <w:rsid w:val="005F7DC2"/>
    <w:rsid w:val="006173E7"/>
    <w:rsid w:val="00620423"/>
    <w:rsid w:val="00626680"/>
    <w:rsid w:val="0063125C"/>
    <w:rsid w:val="00634F8A"/>
    <w:rsid w:val="0064278F"/>
    <w:rsid w:val="006449F0"/>
    <w:rsid w:val="00647BC3"/>
    <w:rsid w:val="0065735A"/>
    <w:rsid w:val="0066123A"/>
    <w:rsid w:val="006650BA"/>
    <w:rsid w:val="006702E5"/>
    <w:rsid w:val="006722E5"/>
    <w:rsid w:val="00672FC2"/>
    <w:rsid w:val="00681E08"/>
    <w:rsid w:val="00684399"/>
    <w:rsid w:val="00692393"/>
    <w:rsid w:val="006A26EB"/>
    <w:rsid w:val="006A29FB"/>
    <w:rsid w:val="006A6CEC"/>
    <w:rsid w:val="006C006D"/>
    <w:rsid w:val="006C28BB"/>
    <w:rsid w:val="006C5F26"/>
    <w:rsid w:val="006C6312"/>
    <w:rsid w:val="006D43FD"/>
    <w:rsid w:val="006E5BBD"/>
    <w:rsid w:val="0070389B"/>
    <w:rsid w:val="00711503"/>
    <w:rsid w:val="00715ADB"/>
    <w:rsid w:val="00716690"/>
    <w:rsid w:val="00717805"/>
    <w:rsid w:val="00721B5A"/>
    <w:rsid w:val="00724C95"/>
    <w:rsid w:val="00726EB1"/>
    <w:rsid w:val="00727027"/>
    <w:rsid w:val="007278EE"/>
    <w:rsid w:val="007366DB"/>
    <w:rsid w:val="00744DDF"/>
    <w:rsid w:val="007451D3"/>
    <w:rsid w:val="00750F58"/>
    <w:rsid w:val="00751D1B"/>
    <w:rsid w:val="00754C37"/>
    <w:rsid w:val="0075539E"/>
    <w:rsid w:val="007555F2"/>
    <w:rsid w:val="00760267"/>
    <w:rsid w:val="00762893"/>
    <w:rsid w:val="00773E68"/>
    <w:rsid w:val="007824CC"/>
    <w:rsid w:val="00783C5D"/>
    <w:rsid w:val="007870DA"/>
    <w:rsid w:val="0078794A"/>
    <w:rsid w:val="007907E9"/>
    <w:rsid w:val="00792B0D"/>
    <w:rsid w:val="007A2B54"/>
    <w:rsid w:val="007A7B42"/>
    <w:rsid w:val="007B128A"/>
    <w:rsid w:val="007B21D2"/>
    <w:rsid w:val="007B6A78"/>
    <w:rsid w:val="007B7DC6"/>
    <w:rsid w:val="007C027B"/>
    <w:rsid w:val="007D2F12"/>
    <w:rsid w:val="007D4C3D"/>
    <w:rsid w:val="007E46E6"/>
    <w:rsid w:val="007E556E"/>
    <w:rsid w:val="007F29BE"/>
    <w:rsid w:val="007F4507"/>
    <w:rsid w:val="007F6D61"/>
    <w:rsid w:val="008055CC"/>
    <w:rsid w:val="00811C5C"/>
    <w:rsid w:val="00812671"/>
    <w:rsid w:val="00815517"/>
    <w:rsid w:val="0082136A"/>
    <w:rsid w:val="008260C3"/>
    <w:rsid w:val="0083442A"/>
    <w:rsid w:val="00834436"/>
    <w:rsid w:val="008423DD"/>
    <w:rsid w:val="00852CB0"/>
    <w:rsid w:val="00853BA1"/>
    <w:rsid w:val="008572A1"/>
    <w:rsid w:val="00862C72"/>
    <w:rsid w:val="00863DB9"/>
    <w:rsid w:val="00864C49"/>
    <w:rsid w:val="00873698"/>
    <w:rsid w:val="0087452F"/>
    <w:rsid w:val="00887478"/>
    <w:rsid w:val="00890CD4"/>
    <w:rsid w:val="00894302"/>
    <w:rsid w:val="00895433"/>
    <w:rsid w:val="00895895"/>
    <w:rsid w:val="008965CE"/>
    <w:rsid w:val="008A58CA"/>
    <w:rsid w:val="008B2BC6"/>
    <w:rsid w:val="008D277A"/>
    <w:rsid w:val="008E4521"/>
    <w:rsid w:val="008E5D61"/>
    <w:rsid w:val="008F54E3"/>
    <w:rsid w:val="00904381"/>
    <w:rsid w:val="009059A1"/>
    <w:rsid w:val="00907645"/>
    <w:rsid w:val="009264B2"/>
    <w:rsid w:val="00926CDC"/>
    <w:rsid w:val="00926E8F"/>
    <w:rsid w:val="00926FA4"/>
    <w:rsid w:val="009349DC"/>
    <w:rsid w:val="00945046"/>
    <w:rsid w:val="00946F7C"/>
    <w:rsid w:val="00962632"/>
    <w:rsid w:val="0098020D"/>
    <w:rsid w:val="00982766"/>
    <w:rsid w:val="00984056"/>
    <w:rsid w:val="0098487A"/>
    <w:rsid w:val="00985928"/>
    <w:rsid w:val="009A445C"/>
    <w:rsid w:val="009B312F"/>
    <w:rsid w:val="009C1C13"/>
    <w:rsid w:val="009D2CCC"/>
    <w:rsid w:val="009D3ACF"/>
    <w:rsid w:val="009D4A0A"/>
    <w:rsid w:val="009D7400"/>
    <w:rsid w:val="009E1707"/>
    <w:rsid w:val="009E3658"/>
    <w:rsid w:val="009F70E6"/>
    <w:rsid w:val="00A05D40"/>
    <w:rsid w:val="00A06D8D"/>
    <w:rsid w:val="00A145AA"/>
    <w:rsid w:val="00A17F6A"/>
    <w:rsid w:val="00A36974"/>
    <w:rsid w:val="00A433F2"/>
    <w:rsid w:val="00A443D9"/>
    <w:rsid w:val="00A463D6"/>
    <w:rsid w:val="00A47F7F"/>
    <w:rsid w:val="00A50281"/>
    <w:rsid w:val="00A52053"/>
    <w:rsid w:val="00A57594"/>
    <w:rsid w:val="00A57847"/>
    <w:rsid w:val="00A60566"/>
    <w:rsid w:val="00A63493"/>
    <w:rsid w:val="00A75619"/>
    <w:rsid w:val="00A76B6D"/>
    <w:rsid w:val="00A873FA"/>
    <w:rsid w:val="00A9758F"/>
    <w:rsid w:val="00AA3FC3"/>
    <w:rsid w:val="00AA534B"/>
    <w:rsid w:val="00AA688E"/>
    <w:rsid w:val="00AB31F4"/>
    <w:rsid w:val="00AB6CFE"/>
    <w:rsid w:val="00AB71CE"/>
    <w:rsid w:val="00AC595D"/>
    <w:rsid w:val="00AE033C"/>
    <w:rsid w:val="00AF2548"/>
    <w:rsid w:val="00AF26BF"/>
    <w:rsid w:val="00AF5CB2"/>
    <w:rsid w:val="00B00050"/>
    <w:rsid w:val="00B155F3"/>
    <w:rsid w:val="00B17922"/>
    <w:rsid w:val="00B25A63"/>
    <w:rsid w:val="00B42085"/>
    <w:rsid w:val="00B51AD5"/>
    <w:rsid w:val="00B55159"/>
    <w:rsid w:val="00B61829"/>
    <w:rsid w:val="00B733F9"/>
    <w:rsid w:val="00B75DB3"/>
    <w:rsid w:val="00B7663B"/>
    <w:rsid w:val="00B80854"/>
    <w:rsid w:val="00B86B4F"/>
    <w:rsid w:val="00B873A6"/>
    <w:rsid w:val="00B92231"/>
    <w:rsid w:val="00B92ADF"/>
    <w:rsid w:val="00B97E6A"/>
    <w:rsid w:val="00BA09E3"/>
    <w:rsid w:val="00BA5669"/>
    <w:rsid w:val="00BB109C"/>
    <w:rsid w:val="00BC1B34"/>
    <w:rsid w:val="00BC3574"/>
    <w:rsid w:val="00BC601B"/>
    <w:rsid w:val="00BD03EF"/>
    <w:rsid w:val="00BD070C"/>
    <w:rsid w:val="00BE2DB1"/>
    <w:rsid w:val="00BF2A35"/>
    <w:rsid w:val="00BF4464"/>
    <w:rsid w:val="00BF705B"/>
    <w:rsid w:val="00C10046"/>
    <w:rsid w:val="00C118E4"/>
    <w:rsid w:val="00C21ED6"/>
    <w:rsid w:val="00C26592"/>
    <w:rsid w:val="00C27A85"/>
    <w:rsid w:val="00C33D99"/>
    <w:rsid w:val="00C4310C"/>
    <w:rsid w:val="00C47CBE"/>
    <w:rsid w:val="00C512FE"/>
    <w:rsid w:val="00C5613C"/>
    <w:rsid w:val="00C60077"/>
    <w:rsid w:val="00C60AF5"/>
    <w:rsid w:val="00C771F9"/>
    <w:rsid w:val="00CA0A54"/>
    <w:rsid w:val="00CA30F4"/>
    <w:rsid w:val="00CA7DF9"/>
    <w:rsid w:val="00CA7E44"/>
    <w:rsid w:val="00CC17F1"/>
    <w:rsid w:val="00CC2B7E"/>
    <w:rsid w:val="00CC7616"/>
    <w:rsid w:val="00CD2B43"/>
    <w:rsid w:val="00CD3088"/>
    <w:rsid w:val="00CD5EBE"/>
    <w:rsid w:val="00CE057F"/>
    <w:rsid w:val="00CE6BFE"/>
    <w:rsid w:val="00CF3E5E"/>
    <w:rsid w:val="00CF5B95"/>
    <w:rsid w:val="00D01E32"/>
    <w:rsid w:val="00D05994"/>
    <w:rsid w:val="00D154A3"/>
    <w:rsid w:val="00D15FAC"/>
    <w:rsid w:val="00D176C2"/>
    <w:rsid w:val="00D26432"/>
    <w:rsid w:val="00D30391"/>
    <w:rsid w:val="00D314C8"/>
    <w:rsid w:val="00D31EEC"/>
    <w:rsid w:val="00D32494"/>
    <w:rsid w:val="00D32685"/>
    <w:rsid w:val="00D32C43"/>
    <w:rsid w:val="00D36E31"/>
    <w:rsid w:val="00D40421"/>
    <w:rsid w:val="00D46C21"/>
    <w:rsid w:val="00D47AB6"/>
    <w:rsid w:val="00D627D3"/>
    <w:rsid w:val="00D67368"/>
    <w:rsid w:val="00D707D9"/>
    <w:rsid w:val="00D76013"/>
    <w:rsid w:val="00D77B5F"/>
    <w:rsid w:val="00D8479D"/>
    <w:rsid w:val="00D870BC"/>
    <w:rsid w:val="00D931AA"/>
    <w:rsid w:val="00D948C3"/>
    <w:rsid w:val="00D95B91"/>
    <w:rsid w:val="00DA2E9F"/>
    <w:rsid w:val="00DB195A"/>
    <w:rsid w:val="00DB5A3C"/>
    <w:rsid w:val="00DB6323"/>
    <w:rsid w:val="00DB6C62"/>
    <w:rsid w:val="00DD1F57"/>
    <w:rsid w:val="00DE076D"/>
    <w:rsid w:val="00DE1187"/>
    <w:rsid w:val="00DE149F"/>
    <w:rsid w:val="00DE2D43"/>
    <w:rsid w:val="00DE5BDE"/>
    <w:rsid w:val="00DF3B95"/>
    <w:rsid w:val="00DF46F1"/>
    <w:rsid w:val="00DF5454"/>
    <w:rsid w:val="00DF7F7A"/>
    <w:rsid w:val="00E000B4"/>
    <w:rsid w:val="00E05A87"/>
    <w:rsid w:val="00E12EBE"/>
    <w:rsid w:val="00E14897"/>
    <w:rsid w:val="00E16912"/>
    <w:rsid w:val="00E20F8A"/>
    <w:rsid w:val="00E468FC"/>
    <w:rsid w:val="00E550AD"/>
    <w:rsid w:val="00E60986"/>
    <w:rsid w:val="00E62043"/>
    <w:rsid w:val="00E6444E"/>
    <w:rsid w:val="00E71EA8"/>
    <w:rsid w:val="00E769D6"/>
    <w:rsid w:val="00E80196"/>
    <w:rsid w:val="00E87900"/>
    <w:rsid w:val="00E90660"/>
    <w:rsid w:val="00E932CB"/>
    <w:rsid w:val="00E939AE"/>
    <w:rsid w:val="00EA3C2B"/>
    <w:rsid w:val="00EA57AD"/>
    <w:rsid w:val="00EA760A"/>
    <w:rsid w:val="00EB0170"/>
    <w:rsid w:val="00EB112D"/>
    <w:rsid w:val="00EB3CCC"/>
    <w:rsid w:val="00EC15FD"/>
    <w:rsid w:val="00EC1E80"/>
    <w:rsid w:val="00EC434A"/>
    <w:rsid w:val="00ED10B4"/>
    <w:rsid w:val="00EE3EB5"/>
    <w:rsid w:val="00EE6D49"/>
    <w:rsid w:val="00F040BE"/>
    <w:rsid w:val="00F118F3"/>
    <w:rsid w:val="00F15E1D"/>
    <w:rsid w:val="00F25442"/>
    <w:rsid w:val="00F2618B"/>
    <w:rsid w:val="00F43C81"/>
    <w:rsid w:val="00F539AD"/>
    <w:rsid w:val="00F7266F"/>
    <w:rsid w:val="00F77548"/>
    <w:rsid w:val="00F80ABE"/>
    <w:rsid w:val="00F854CC"/>
    <w:rsid w:val="00F963E8"/>
    <w:rsid w:val="00F9793E"/>
    <w:rsid w:val="00FA24C3"/>
    <w:rsid w:val="00FA6861"/>
    <w:rsid w:val="00FA6A98"/>
    <w:rsid w:val="00FC1B26"/>
    <w:rsid w:val="00FC22C9"/>
    <w:rsid w:val="00FC758B"/>
    <w:rsid w:val="00FD3734"/>
    <w:rsid w:val="00FD48A4"/>
    <w:rsid w:val="00FE785B"/>
    <w:rsid w:val="00FF1DA8"/>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ns.Prevost@dep.state.fl.us" TargetMode="External"/><Relationship Id="rId18" Type="http://schemas.openxmlformats.org/officeDocument/2006/relationships/comments" Target="comments.xml"/><Relationship Id="rId26" Type="http://schemas.openxmlformats.org/officeDocument/2006/relationships/image" Target="media/image7.png"/><Relationship Id="rId39" Type="http://schemas.openxmlformats.org/officeDocument/2006/relationships/hyperlink" Target="https://doi.org/10.2112/SI55-002.1" TargetMode="External"/><Relationship Id="rId21" Type="http://schemas.microsoft.com/office/2018/08/relationships/commentsExtensible" Target="commentsExtensible.xml"/><Relationship Id="rId34" Type="http://schemas.openxmlformats.org/officeDocument/2006/relationships/image" Target="media/image15.png"/><Relationship Id="rId42" Type="http://schemas.openxmlformats.org/officeDocument/2006/relationships/hyperlink" Target="https://cdmo.baruch.sc.edu" TargetMode="External"/><Relationship Id="rId47" Type="http://schemas.openxmlformats.org/officeDocument/2006/relationships/hyperlink" Target="https://doi.org/10.21105/joss.03139" TargetMode="Externa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oi.org/10.2112/SI45-093.1" TargetMode="External"/><Relationship Id="rId46" Type="http://schemas.openxmlformats.org/officeDocument/2006/relationships/hyperlink" Target="https://doi.org/10.32614/RJ-2017-066" TargetMode="External"/><Relationship Id="rId2" Type="http://schemas.openxmlformats.org/officeDocument/2006/relationships/customXml" Target="../customXml/item2.xml"/><Relationship Id="rId16" Type="http://schemas.openxmlformats.org/officeDocument/2006/relationships/hyperlink" Target="mailto:Nikki.Dix@dep.state.us" TargetMode="External"/><Relationship Id="rId20" Type="http://schemas.microsoft.com/office/2016/09/relationships/commentsIds" Target="commentsIds.xml"/><Relationship Id="rId29" Type="http://schemas.openxmlformats.org/officeDocument/2006/relationships/image" Target="media/image10.png"/><Relationship Id="rId41" Type="http://schemas.openxmlformats.org/officeDocument/2006/relationships/hyperlink" Target="https://cdmo.baruch.sc.edu"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img.mdpi.org/data/contributor-role-instruction.pdf" TargetMode="External"/><Relationship Id="rId40" Type="http://schemas.openxmlformats.org/officeDocument/2006/relationships/hyperlink" Target="https://doi.org/10.1007/s12237-021-01017-x" TargetMode="External"/><Relationship Id="rId45" Type="http://schemas.openxmlformats.org/officeDocument/2006/relationships/hyperlink" Target="https://doi.org/10.1002/mcf2.10117" TargetMode="External"/><Relationship Id="rId53"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hyperlink" Target="mailto:MarcumP@dnr.sc.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link.springer.com/article/10.1007/s002270050726" TargetMode="External"/><Relationship Id="rId49" Type="http://schemas.openxmlformats.org/officeDocument/2006/relationships/hyperlink" Target="https://CRAN.R-project.org/package=dplyr" TargetMode="External"/><Relationship Id="rId57" Type="http://schemas.openxmlformats.org/officeDocument/2006/relationships/theme" Target="theme/theme1.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2.png"/><Relationship Id="rId44" Type="http://schemas.openxmlformats.org/officeDocument/2006/relationships/hyperlink" Target="https://doi.org/10.32614/RJ-2016-015"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Knoell@hotmail.com"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ww.R-project.org/" TargetMode="External"/><Relationship Id="rId48" Type="http://schemas.openxmlformats.org/officeDocument/2006/relationships/hyperlink" Target="https://CRAN.R-project.org/package=emmeans"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A244476D8867499C92B8644EDC625D" ma:contentTypeVersion="16" ma:contentTypeDescription="Create a new document." ma:contentTypeScope="" ma:versionID="dc3b8bf095764b4e4f27992cc73f37f9">
  <xsd:schema xmlns:xsd="http://www.w3.org/2001/XMLSchema" xmlns:xs="http://www.w3.org/2001/XMLSchema" xmlns:p="http://schemas.microsoft.com/office/2006/metadata/properties" xmlns:ns3="9d20898d-b8de-4bdc-8bca-58b4db45a467" xmlns:ns4="44de735f-c69c-45d2-a6c3-ee1e0e135046" targetNamespace="http://schemas.microsoft.com/office/2006/metadata/properties" ma:root="true" ma:fieldsID="1fbd1ccc91549c4f4874bded12c0974a" ns3:_="" ns4:_="">
    <xsd:import namespace="9d20898d-b8de-4bdc-8bca-58b4db45a467"/>
    <xsd:import namespace="44de735f-c69c-45d2-a6c3-ee1e0e1350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20898d-b8de-4bdc-8bca-58b4db45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de735f-c69c-45d2-a6c3-ee1e0e1350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d20898d-b8de-4bdc-8bca-58b4db45a46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595C0F-FE80-4B34-A283-DA37F7D8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20898d-b8de-4bdc-8bca-58b4db45a467"/>
    <ds:schemaRef ds:uri="44de735f-c69c-45d2-a6c3-ee1e0e1350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3.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9d20898d-b8de-4bdc-8bca-58b4db45a467"/>
  </ds:schemaRefs>
</ds:datastoreItem>
</file>

<file path=customXml/itemProps4.xml><?xml version="1.0" encoding="utf-8"?>
<ds:datastoreItem xmlns:ds="http://schemas.openxmlformats.org/officeDocument/2006/customXml" ds:itemID="{E1FF3D0A-83FE-496D-85E9-75C1A0B07D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jmse-template (1)</Template>
  <TotalTime>405</TotalTime>
  <Pages>20</Pages>
  <Words>10231</Words>
  <Characters>58320</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Shannon</cp:lastModifiedBy>
  <cp:revision>9</cp:revision>
  <dcterms:created xsi:type="dcterms:W3CDTF">2024-02-20T21:51:00Z</dcterms:created>
  <dcterms:modified xsi:type="dcterms:W3CDTF">2024-02-21T21:43:00Z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0x01010075A244476D8867499C92B8644EDC625D</vt:lpwstr>
  </property>
</Properties>
</file>