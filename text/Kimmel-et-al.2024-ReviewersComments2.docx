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21D62" w14:textId="5170B258" w:rsidR="009A445C" w:rsidRPr="006453D9" w:rsidRDefault="006D43FD" w:rsidP="009A445C">
      <w:pPr>
        <w:pStyle w:val="MDPI11articletype"/>
      </w:pPr>
      <w:r>
        <w:t>Article</w:t>
      </w:r>
    </w:p>
    <w:p w14:paraId="08FDFA64" w14:textId="2D1A222D" w:rsidR="009A445C" w:rsidRPr="003B1AF1" w:rsidRDefault="006D43FD" w:rsidP="009A445C">
      <w:pPr>
        <w:pStyle w:val="MDPI12title"/>
      </w:pPr>
      <w:commentRangeStart w:id="0"/>
      <w:r w:rsidRPr="006D43FD">
        <w:t xml:space="preserve">Spatial and temporal variability in </w:t>
      </w:r>
      <w:r w:rsidR="00804D1D">
        <w:t>oyster</w:t>
      </w:r>
      <w:r w:rsidR="00804D1D" w:rsidRPr="006D43FD">
        <w:t xml:space="preserve"> </w:t>
      </w:r>
      <w:r w:rsidRPr="006D43FD">
        <w:t xml:space="preserve">settlement </w:t>
      </w:r>
      <w:r w:rsidR="00E3755C" w:rsidRPr="006D43FD">
        <w:t>o</w:t>
      </w:r>
      <w:r w:rsidR="00E3755C">
        <w:t>n</w:t>
      </w:r>
      <w:r w:rsidR="00E3755C" w:rsidRPr="006D43FD">
        <w:t xml:space="preserve"> </w:t>
      </w:r>
      <w:r w:rsidRPr="006D43FD">
        <w:t xml:space="preserve">intertidal reefs support site-specific assessments for restoration </w:t>
      </w:r>
      <w:r w:rsidR="00371A05" w:rsidRPr="006D43FD">
        <w:t>practices</w:t>
      </w:r>
      <w:commentRangeEnd w:id="0"/>
      <w:r w:rsidR="001C7E40">
        <w:rPr>
          <w:rStyle w:val="CommentReference"/>
          <w:rFonts w:eastAsia="SimSun"/>
          <w:b w:val="0"/>
          <w:snapToGrid/>
          <w:lang w:eastAsia="zh-CN" w:bidi="ar-SA"/>
        </w:rPr>
        <w:commentReference w:id="0"/>
      </w:r>
    </w:p>
    <w:p w14:paraId="127B943D" w14:textId="417462EC"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3727A8" w:rsidRPr="00D06546">
        <w:rPr>
          <w:vertAlign w:val="superscript"/>
        </w:rPr>
        <w:t>1,</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1EF2D564"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6" w:history="1">
        <w:r w:rsidR="00750F58">
          <w:rPr>
            <w:rStyle w:val="Hyperlink"/>
          </w:rPr>
          <w:t>Shannon.Dunnigan@FloridaDEP.gov</w:t>
        </w:r>
      </w:hyperlink>
      <w:r w:rsidR="006D43FD">
        <w:t xml:space="preserve"> (S.D.K); </w:t>
      </w:r>
      <w:hyperlink r:id="rId17" w:history="1">
        <w:r w:rsidR="00750F58">
          <w:rPr>
            <w:rStyle w:val="Hyperlink"/>
          </w:rPr>
          <w:t>Hans.Prevost@FloridaDEP.gov</w:t>
        </w:r>
      </w:hyperlink>
      <w:r w:rsidR="006D43FD">
        <w:t xml:space="preserve"> (H.</w:t>
      </w:r>
      <w:r w:rsidR="004D6755">
        <w:t>J.</w:t>
      </w:r>
      <w:r w:rsidR="006D43FD">
        <w:t xml:space="preserve">P.); </w:t>
      </w:r>
      <w:hyperlink r:id="rId18" w:history="1">
        <w:r w:rsidR="006D43FD" w:rsidRPr="007A21E7">
          <w:rPr>
            <w:rStyle w:val="Hyperlink"/>
          </w:rPr>
          <w:t>AKnoell@hotmail.com</w:t>
        </w:r>
      </w:hyperlink>
      <w:r w:rsidR="006D43FD">
        <w:t xml:space="preserve"> (A.K.) </w:t>
      </w:r>
    </w:p>
    <w:p w14:paraId="7CB1D235" w14:textId="1BC00450" w:rsidR="009A445C" w:rsidRPr="00D945EC" w:rsidRDefault="009A445C" w:rsidP="009A445C">
      <w:pPr>
        <w:pStyle w:val="MDPI16affiliation"/>
      </w:pPr>
      <w:r w:rsidRPr="00D945EC">
        <w:rPr>
          <w:vertAlign w:val="superscript"/>
        </w:rPr>
        <w:t>2</w:t>
      </w:r>
      <w:r w:rsidRPr="00D945EC">
        <w:tab/>
      </w:r>
      <w:r w:rsidR="004D6755">
        <w:t>C</w:t>
      </w:r>
      <w:r w:rsidR="003727A8">
        <w:t xml:space="preserve">urrent affiliation: </w:t>
      </w:r>
      <w:r w:rsidR="006D43FD">
        <w:t xml:space="preserve">South Carolina Department of Natural Resources, Charleston, SC </w:t>
      </w:r>
      <w:r w:rsidR="00A76B6D">
        <w:t>29412</w:t>
      </w:r>
      <w:r w:rsidR="006D43FD">
        <w:t>, USA</w:t>
      </w:r>
      <w:r w:rsidRPr="00D945EC">
        <w:t xml:space="preserve">; </w:t>
      </w:r>
      <w:hyperlink r:id="rId19"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20" w:history="1">
        <w:r w:rsidR="00750F58">
          <w:rPr>
            <w:rStyle w:val="Hyperlink"/>
          </w:rPr>
          <w:t>Nikki.Dix@FloridaDEP.gov</w:t>
        </w:r>
      </w:hyperlink>
    </w:p>
    <w:p w14:paraId="67F1AE3C" w14:textId="1F3907CC"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some of the most productive ecosystems in the world, the declining condition and coverage of coastal habitats consequently results in the loss of the myriad economic and ecosystem services they provide</w:t>
      </w:r>
      <w:r w:rsidR="00371A05" w:rsidRPr="007816F2">
        <w:rPr>
          <w:szCs w:val="18"/>
        </w:rPr>
        <w:t xml:space="preserve">. </w:t>
      </w:r>
      <w:r w:rsidR="000A0E92" w:rsidRPr="007816F2">
        <w:rPr>
          <w:szCs w:val="18"/>
        </w:rPr>
        <w:t>Due to variability in physical and biological characteristics across sites</w:t>
      </w:r>
      <w:r w:rsidR="00371A05" w:rsidRPr="007816F2">
        <w:rPr>
          <w:szCs w:val="18"/>
        </w:rPr>
        <w:t>,</w:t>
      </w:r>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474F3" w:rsidRPr="003474F3">
        <w:rPr>
          <w:szCs w:val="18"/>
        </w:rPr>
        <w:t xml:space="preserve">Spat settlement </w:t>
      </w:r>
      <w:r w:rsidR="003474F3">
        <w:rPr>
          <w:szCs w:val="18"/>
        </w:rPr>
        <w:t>was found to occur from</w:t>
      </w:r>
      <w:r w:rsidR="003474F3" w:rsidRPr="003474F3">
        <w:rPr>
          <w:szCs w:val="18"/>
        </w:rPr>
        <w:t xml:space="preserve"> April</w:t>
      </w:r>
      <w:r w:rsidR="00BB6DE1">
        <w:t xml:space="preserve"> – </w:t>
      </w:r>
      <w:r w:rsidR="00BB6DE1">
        <w:rPr>
          <w:szCs w:val="18"/>
        </w:rPr>
        <w:t>Octo</w:t>
      </w:r>
      <w:r w:rsidR="00BB6DE1" w:rsidRPr="003474F3">
        <w:rPr>
          <w:szCs w:val="18"/>
        </w:rPr>
        <w:t xml:space="preserve">ber </w:t>
      </w:r>
      <w:r w:rsidR="003474F3" w:rsidRPr="003474F3">
        <w:rPr>
          <w:szCs w:val="18"/>
        </w:rPr>
        <w:t xml:space="preserve">with </w:t>
      </w:r>
      <w:r w:rsidR="007816F2">
        <w:rPr>
          <w:szCs w:val="18"/>
        </w:rPr>
        <w:t xml:space="preserve">small </w:t>
      </w:r>
      <w:r w:rsidR="003474F3">
        <w:rPr>
          <w:szCs w:val="18"/>
        </w:rPr>
        <w:t xml:space="preserve">peaks </w:t>
      </w:r>
      <w:r w:rsidR="007816F2">
        <w:rPr>
          <w:szCs w:val="18"/>
        </w:rPr>
        <w:t>in the spring and large ones aro</w:t>
      </w:r>
      <w:r w:rsidR="003474F3">
        <w:rPr>
          <w:szCs w:val="18"/>
        </w:rPr>
        <w:t xml:space="preserve">und </w:t>
      </w:r>
      <w:r w:rsidR="003474F3" w:rsidRPr="003474F3">
        <w:rPr>
          <w:szCs w:val="18"/>
        </w:rPr>
        <w:t xml:space="preserve">September. Inter-annual differences in spat settlement </w:t>
      </w:r>
      <w:r w:rsidR="007816F2">
        <w:rPr>
          <w:szCs w:val="18"/>
        </w:rPr>
        <w:t>were</w:t>
      </w:r>
      <w:r w:rsidR="003474F3" w:rsidRPr="003474F3">
        <w:rPr>
          <w:szCs w:val="18"/>
        </w:rPr>
        <w:t xml:space="preserve"> likely influenced by existing environmental conditions and heavily affected by large-scale events such as tropical cyclones. Variations in regional spat </w:t>
      </w:r>
      <w:r w:rsidR="007816F2" w:rsidRPr="003474F3">
        <w:rPr>
          <w:szCs w:val="18"/>
        </w:rPr>
        <w:t>settlements are</w:t>
      </w:r>
      <w:r w:rsidR="003474F3" w:rsidRPr="003474F3">
        <w:rPr>
          <w:szCs w:val="18"/>
        </w:rPr>
        <w:t xml:space="preserve"> </w:t>
      </w:r>
      <w:r w:rsidR="007816F2">
        <w:rPr>
          <w:szCs w:val="18"/>
        </w:rPr>
        <w:t>possibly driven by the</w:t>
      </w:r>
      <w:r w:rsidR="003474F3" w:rsidRPr="003474F3">
        <w:rPr>
          <w:szCs w:val="18"/>
        </w:rPr>
        <w:t xml:space="preserve"> residence times of the watersheds, density of adult populations, and the </w:t>
      </w:r>
      <w:r w:rsidR="007816F2" w:rsidRPr="003474F3">
        <w:rPr>
          <w:szCs w:val="18"/>
        </w:rPr>
        <w:t>location</w:t>
      </w:r>
      <w:r w:rsidR="003474F3" w:rsidRPr="003474F3">
        <w:rPr>
          <w:szCs w:val="18"/>
        </w:rPr>
        <w:t xml:space="preserve"> of the spat collectors</w:t>
      </w:r>
      <w:r w:rsidR="007816F2">
        <w:rPr>
          <w:szCs w:val="18"/>
        </w:rPr>
        <w:t xml:space="preserve">. </w:t>
      </w:r>
      <w:r w:rsidR="007816F2" w:rsidRPr="00447DDA">
        <w:t xml:space="preserve">Results of this study illustrate </w:t>
      </w:r>
      <w:r w:rsidR="007816F2">
        <w:t>place-based</w:t>
      </w:r>
      <w:r w:rsidR="007816F2" w:rsidRPr="00447DDA">
        <w:t xml:space="preserve"> variability in oyster settlement patterns and underscore the importance of local monitoring for oyster resource management, restoration</w:t>
      </w:r>
      <w:r w:rsidR="007816F2">
        <w:t>,</w:t>
      </w:r>
      <w:r w:rsidR="007816F2" w:rsidRPr="00447DDA">
        <w:t xml:space="preserve"> and research.</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1EB4EB28" w:rsidR="00371A05" w:rsidRPr="001F193B" w:rsidRDefault="00371A05" w:rsidP="001F193B">
      <w:pPr>
        <w:pStyle w:val="MDPI31text"/>
      </w:pPr>
      <w:r w:rsidRPr="00371A05">
        <w:t xml:space="preserve">Coastal ecosystems are some of the most productive in the world providing numerous ecosystem services such as carbon sequestration, improvement of water quality, erosion control, and recreation </w:t>
      </w:r>
      <w:r w:rsidR="00242138">
        <w:t>[1, 2]</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w:t>
      </w:r>
      <w:r w:rsidR="00D579E2">
        <w:t xml:space="preserve"> systems</w:t>
      </w:r>
      <w:r w:rsidR="00242138">
        <w:t xml:space="preserve"> [1-7]</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xml:space="preserve">) fisheries (-33%), provision of nursery habitats (-69%), and filtering and detoxification services (-63%) </w:t>
      </w:r>
      <w:r w:rsidR="00242138">
        <w:t>[8]</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59C91A44"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proofErr w:type="gramStart"/>
      <w:r w:rsidR="00242138" w:rsidRPr="00371A05">
        <w:t>cease</w:t>
      </w:r>
      <w:proofErr w:type="gramEnd"/>
      <w:r w:rsidR="00242138">
        <w:t xml:space="preserve"> </w:t>
      </w:r>
      <w:r w:rsidRPr="00371A05">
        <w:t xml:space="preserve">or reverse coastal erosion, and serve as critical habitats for plants, fishes, and invertebrates </w:t>
      </w:r>
      <w:r w:rsidR="00242138">
        <w:t xml:space="preserve">[9-12]. </w:t>
      </w:r>
      <w:r w:rsidRPr="00371A05">
        <w:t>One common type of living shoreline is a shellfish-based living shoreline</w:t>
      </w:r>
      <w:r w:rsidR="00242138">
        <w:t xml:space="preserve"> [13-15] </w:t>
      </w:r>
      <w:r w:rsidRPr="00371A05">
        <w:t xml:space="preserve">which has the advantages of </w:t>
      </w:r>
      <w:r w:rsidRPr="00371A05">
        <w:lastRenderedPageBreak/>
        <w:t xml:space="preserve">adapting with a changing </w:t>
      </w:r>
      <w:r w:rsidR="00772776" w:rsidRPr="00371A05">
        <w:t>climate,</w:t>
      </w:r>
      <w:r w:rsidRPr="00371A05">
        <w:t xml:space="preserve"> such as oyster reefs being able to grow at the pace of sea level rise </w:t>
      </w:r>
      <w:r w:rsidR="00242138">
        <w:t>[16]</w:t>
      </w:r>
      <w:r w:rsidRPr="00371A05">
        <w:t xml:space="preserve"> and being able to self-repair after a destructive event </w:t>
      </w:r>
      <w:r w:rsidR="00242138">
        <w:t xml:space="preserve">[17].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242138">
        <w:t>[18, 19]</w:t>
      </w:r>
      <w:r w:rsidRPr="00371A05">
        <w:t>.</w:t>
      </w:r>
      <w:r w:rsidR="00792F5D">
        <w:t xml:space="preserve"> </w:t>
      </w:r>
      <w:r w:rsidRPr="00371A05">
        <w:t xml:space="preserve">As such, oysters are an ideal target material in mitigation projects in ecosystems with </w:t>
      </w:r>
      <w:r w:rsidR="005713CE">
        <w:t xml:space="preserve">previous or existing </w:t>
      </w:r>
      <w:r w:rsidRPr="00371A05">
        <w:t>oyster reef habitats as often a primary or secondary goal of these installations is utilizing their gregarious settlement behavior to continue to form and strengthen these installations over time.</w:t>
      </w:r>
      <w:r w:rsidR="00D35D64">
        <w:t xml:space="preserve"> This is especially important as the return-on-investment of oyster restoration projects varies widely</w:t>
      </w:r>
      <w:r w:rsidR="00BA785D">
        <w:t xml:space="preserve"> and increases with project size</w:t>
      </w:r>
      <w:r w:rsidR="00242138">
        <w:t xml:space="preserve"> [20].</w:t>
      </w:r>
      <w:r w:rsidR="00BA785D">
        <w:t xml:space="preserve"> </w:t>
      </w:r>
    </w:p>
    <w:p w14:paraId="7C66E5B2" w14:textId="4B855677"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r w:rsidR="003D2E82">
        <w:t>[21]</w:t>
      </w:r>
      <w:r w:rsidRPr="00371A05">
        <w:t xml:space="preserve"> forms three-dimensional reefs</w:t>
      </w:r>
      <w:r w:rsidR="006C3271">
        <w:t xml:space="preserve"> which can be intertidal or subtidal. </w:t>
      </w:r>
      <w:r w:rsidR="005713CE">
        <w:t xml:space="preserve">In fact, it is the only reef building oyster in the state of Florida, USA </w:t>
      </w:r>
      <w:r w:rsidR="003D2E82">
        <w:t>[22]</w:t>
      </w:r>
      <w:r w:rsidR="005713CE">
        <w:t xml:space="preserve">. </w:t>
      </w:r>
      <w:r w:rsidR="006C3271">
        <w:t>These reefs</w:t>
      </w:r>
      <w:r w:rsidRPr="00371A05">
        <w:t xml:space="preserve"> enhance secondary and tertiary productivity within estuaries as juvenile fish and crustaceans </w:t>
      </w:r>
      <w:proofErr w:type="gramStart"/>
      <w:r w:rsidRPr="00371A05">
        <w:t>recruit to</w:t>
      </w:r>
      <w:proofErr w:type="gramEnd"/>
      <w:r w:rsidRPr="00371A05">
        <w:t xml:space="preserve"> and utilize these reefs as foraging grounds and refuge </w:t>
      </w:r>
      <w:r w:rsidR="003D2E82">
        <w:t xml:space="preserve">[23-30]. </w:t>
      </w:r>
      <w:r w:rsidRPr="00371A05">
        <w:t xml:space="preserve">Additionally, oyster reefs provide other types of ecosystem services such as water filtration, prevention of coastal erosion, boat wake mitigation, and carbon sequestration </w:t>
      </w:r>
      <w:r w:rsidR="003D2E82">
        <w:t>[31-38]</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3D2E82" w:rsidRPr="00DF652B">
        <w:t xml:space="preserve">[39-41, </w:t>
      </w:r>
      <w:r w:rsidR="00DF652B" w:rsidRPr="00DF652B">
        <w:t>22].</w:t>
      </w:r>
    </w:p>
    <w:p w14:paraId="414AF4A8" w14:textId="7A99502D"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r w:rsidR="00DF652B">
        <w:t>[42]</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DF652B">
        <w:t>[43]</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DF652B">
        <w:t>[44-47]</w:t>
      </w:r>
      <w:r w:rsidR="005713CE" w:rsidRPr="00371A05">
        <w:t>.</w:t>
      </w:r>
      <w:r w:rsidR="005713CE">
        <w:t xml:space="preserve"> F</w:t>
      </w:r>
      <w:r w:rsidR="005713CE" w:rsidRPr="00371A05">
        <w:t xml:space="preserve">ield studies have shown that settlement and recruitment of oyster larvae often has high inter-regional and interannual variability </w:t>
      </w:r>
      <w:r w:rsidR="00DF652B">
        <w:t xml:space="preserve">[48-53]. </w:t>
      </w:r>
      <w:r w:rsidR="00F14C0C">
        <w:t>Establishing</w:t>
      </w:r>
      <w:r w:rsidR="005713CE" w:rsidRPr="00371A05">
        <w:t xml:space="preserve"> </w:t>
      </w:r>
      <w:r w:rsidR="00BA785D">
        <w:t>oyster</w:t>
      </w:r>
      <w:r w:rsidR="00BA785D" w:rsidRPr="00371A05">
        <w:t xml:space="preserve"> </w:t>
      </w:r>
      <w:r w:rsidR="005713CE" w:rsidRPr="00371A05">
        <w:t>settlement patterns</w:t>
      </w:r>
      <w:r w:rsidR="00F14C0C">
        <w:t xml:space="preserve"> and understanding the effect of abiotic and biotic factors on settlement</w:t>
      </w:r>
      <w:r w:rsidR="005713CE" w:rsidRPr="00371A05">
        <w:t xml:space="preserve"> in regions with restoration goals is valuable </w:t>
      </w:r>
      <w:r w:rsidR="003727A8">
        <w:t>in</w:t>
      </w:r>
      <w:r w:rsidR="003727A8" w:rsidRPr="00371A05">
        <w:t xml:space="preserve"> </w:t>
      </w:r>
      <w:r w:rsidR="005713CE" w:rsidRPr="00371A05">
        <w:t xml:space="preserve">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w:t>
      </w:r>
      <w:r w:rsidR="00BA785D">
        <w:t xml:space="preserve"> and to maximize the rate of return on the installations given that restoration is </w:t>
      </w:r>
      <w:r w:rsidR="001D5F97">
        <w:t xml:space="preserve">often </w:t>
      </w:r>
      <w:r w:rsidR="00BA785D">
        <w:t>more successful with larger areas</w:t>
      </w:r>
      <w:r w:rsidR="00DF652B">
        <w:t xml:space="preserve"> [20]. </w:t>
      </w:r>
    </w:p>
    <w:p w14:paraId="7F83F4AD" w14:textId="39B213AC" w:rsidR="00371A05" w:rsidRPr="001F193B" w:rsidRDefault="00CE7AE9" w:rsidP="001F193B">
      <w:pPr>
        <w:pStyle w:val="MDPI31text"/>
      </w:pPr>
      <w:r>
        <w:t xml:space="preserve">With the </w:t>
      </w:r>
      <w:r w:rsidR="00DF652B">
        <w:t>goal</w:t>
      </w:r>
      <w:r>
        <w:t xml:space="preserve"> of</w:t>
      </w:r>
      <w:r w:rsidRPr="00371A05">
        <w:t xml:space="preserve"> inform</w:t>
      </w:r>
      <w:r>
        <w:t>ing</w:t>
      </w:r>
      <w:r w:rsidRPr="00371A05">
        <w:t xml:space="preserve"> oyster-based restoration and enhancement projects</w:t>
      </w:r>
      <w:r>
        <w:t>, t</w:t>
      </w:r>
      <w:r w:rsidRPr="00371A05">
        <w:t xml:space="preserve">he </w:t>
      </w:r>
      <w:r>
        <w:t>first objective</w:t>
      </w:r>
      <w:r w:rsidRPr="00371A05">
        <w:t xml:space="preserve"> </w:t>
      </w:r>
      <w:r w:rsidR="00371A05" w:rsidRPr="00371A05">
        <w:t xml:space="preserve">of this study was to quantify spatial and temporal variability in </w:t>
      </w:r>
      <w:r>
        <w:t xml:space="preserve">oyster settlement in </w:t>
      </w:r>
      <w:r w:rsidRPr="00371A05">
        <w:t>a dynamic</w:t>
      </w:r>
      <w:r>
        <w:t>,</w:t>
      </w:r>
      <w:r w:rsidRPr="00371A05">
        <w:t xml:space="preserve"> bar-built estuary in </w:t>
      </w:r>
      <w:r>
        <w:t>N</w:t>
      </w:r>
      <w:r w:rsidRPr="00371A05">
        <w:t>ortheast Florida, USA that is host to a robust population of intertidal oyster reefs</w:t>
      </w:r>
      <w:r w:rsidR="00371A05" w:rsidRPr="00371A05">
        <w:t xml:space="preserve">. </w:t>
      </w:r>
      <w:r>
        <w:t>Given</w:t>
      </w:r>
      <w:r w:rsidRPr="00371A05">
        <w:t xml:space="preserve"> </w:t>
      </w:r>
      <w:r w:rsidR="00371A05" w:rsidRPr="00371A05">
        <w:t xml:space="preserve">the variability of </w:t>
      </w:r>
      <w:r w:rsidR="0051790D">
        <w:t>oyster</w:t>
      </w:r>
      <w:r w:rsidR="0051790D" w:rsidRPr="00371A05">
        <w:t xml:space="preserve"> </w:t>
      </w:r>
      <w:r w:rsidR="00371A05" w:rsidRPr="00371A05">
        <w:t xml:space="preserve">settlement </w:t>
      </w:r>
      <w:r>
        <w:t xml:space="preserve">observed </w:t>
      </w:r>
      <w:r w:rsidR="00371A05" w:rsidRPr="00371A05">
        <w:t>in previous field studies in the southeast</w:t>
      </w:r>
      <w:r>
        <w:t xml:space="preserve"> United States</w:t>
      </w:r>
      <w:r w:rsidR="00B149A7">
        <w:t>, and often more studies of subtidal oyster reefs</w:t>
      </w:r>
      <w:r w:rsidR="00B80EB7">
        <w:t xml:space="preserve"> </w:t>
      </w:r>
      <w:r w:rsidR="00DF652B" w:rsidRPr="00DF652B">
        <w:t>[</w:t>
      </w:r>
      <w:r w:rsidR="00DF652B">
        <w:t xml:space="preserve">51, </w:t>
      </w:r>
      <w:r w:rsidR="00DF652B" w:rsidRPr="00DF652B">
        <w:t>5</w:t>
      </w:r>
      <w:r w:rsidR="00DF652B">
        <w:t>4</w:t>
      </w:r>
      <w:r w:rsidR="00DF652B" w:rsidRPr="00DF652B">
        <w:t>-57],</w:t>
      </w:r>
      <w:r w:rsidR="00371A05" w:rsidRPr="00371A05">
        <w:t xml:space="preserve"> as well as differences in oyster densities in </w:t>
      </w:r>
      <w:r>
        <w:t>N</w:t>
      </w:r>
      <w:r w:rsidRPr="00371A05">
        <w:t>ortheast Florida</w:t>
      </w:r>
      <w:r w:rsidRPr="00371A05" w:rsidDel="00CE7AE9">
        <w:t xml:space="preserve"> </w:t>
      </w:r>
      <w:r w:rsidR="00DF652B">
        <w:t>[58, 59]</w:t>
      </w:r>
      <w:r w:rsidR="00371A05" w:rsidRPr="00371A05">
        <w:t>, it was expected that there would be spatial variability amongst study sites</w:t>
      </w:r>
      <w:r w:rsidR="00B80EB7">
        <w:t xml:space="preserve"> and over time</w:t>
      </w:r>
      <w:r w:rsidR="00371A05" w:rsidRPr="00371A05">
        <w:t xml:space="preserve">. Therefore, potential drivers of this variability were also examined to provide further insight into </w:t>
      </w:r>
      <w:r w:rsidR="00B80EB7">
        <w:t>differences</w:t>
      </w:r>
      <w:r w:rsidR="00371A05"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F20B7C8"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 xml:space="preserve">Matanzas (GTM) estuary is a bar-built estuary with enclosed lagoons “rivers” (the Guana, Tolomato, and Matanzas) that trifurcate at the St. Augustine </w:t>
      </w:r>
      <w:r w:rsidRPr="00126D19">
        <w:t>Inlet</w:t>
      </w:r>
      <w:r w:rsidR="00A145AA" w:rsidRPr="00126D19">
        <w:t xml:space="preserve"> (Figure 1)</w:t>
      </w:r>
      <w:r w:rsidRPr="00126D19">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w:t>
      </w:r>
      <w:r w:rsidR="00DF652B">
        <w:t xml:space="preserve">days [60-62] </w:t>
      </w:r>
      <w:r w:rsidRPr="00D31EEC">
        <w:t xml:space="preserve">and is well-mixed. The GTM estuary hosts exceptionally intact and robust populations of eastern oysters that filter approximately 60% of the estuary’s volume within a single residence </w:t>
      </w:r>
      <w:r w:rsidRPr="00D31EEC">
        <w:lastRenderedPageBreak/>
        <w:t xml:space="preserve">time </w:t>
      </w:r>
      <w:r w:rsidR="00DF652B">
        <w:t xml:space="preserve">[62]. </w:t>
      </w:r>
      <w:r w:rsidRPr="00D31EEC">
        <w:t>There is also a functional oyster fishery (commercial and recreational) in several regions.</w:t>
      </w:r>
    </w:p>
    <w:p w14:paraId="5B1429CC" w14:textId="77777777" w:rsidR="00A145AA" w:rsidRDefault="00A145AA" w:rsidP="00A145AA">
      <w:pPr>
        <w:pStyle w:val="MDPI52figure"/>
        <w:ind w:left="2608"/>
        <w:jc w:val="left"/>
        <w:rPr>
          <w:b/>
        </w:rPr>
      </w:pPr>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21"/>
                    <a:stretch>
                      <a:fillRect/>
                    </a:stretch>
                  </pic:blipFill>
                  <pic:spPr>
                    <a:xfrm>
                      <a:off x="0" y="0"/>
                      <a:ext cx="4952913" cy="6409653"/>
                    </a:xfrm>
                    <a:prstGeom prst="rect">
                      <a:avLst/>
                    </a:prstGeom>
                  </pic:spPr>
                </pic:pic>
              </a:graphicData>
            </a:graphic>
          </wp:inline>
        </w:drawing>
      </w:r>
    </w:p>
    <w:p w14:paraId="5BE17CC1" w14:textId="471DC909" w:rsidR="00A145AA" w:rsidRPr="00D31EEC" w:rsidRDefault="00A145AA" w:rsidP="00A145AA">
      <w:pPr>
        <w:pStyle w:val="MDPI51figurecaption"/>
      </w:pPr>
      <w:commentRangeStart w:id="1"/>
      <w:commentRangeStart w:id="2"/>
      <w:r w:rsidRPr="00FA04F1">
        <w:rPr>
          <w:b/>
        </w:rPr>
        <w:t xml:space="preserve">Figure 1. </w:t>
      </w:r>
      <w:r>
        <w:t>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w:t>
      </w:r>
      <w:r w:rsidR="00AF1F9B">
        <w:t>orange</w:t>
      </w:r>
      <w:r>
        <w:t xml:space="preserve">), and Fort Matanzas (blue). Water quality stations are from the System-Wide Monitoring Program and are Pine Island (“PIWQ”), San Sebastian (“SSWQ”), and Fort Matanzas (“FMWQ”). </w:t>
      </w:r>
      <w:commentRangeEnd w:id="1"/>
      <w:r w:rsidR="001C7E40">
        <w:rPr>
          <w:rStyle w:val="CommentReference"/>
          <w:rFonts w:eastAsia="SimSun"/>
          <w:lang w:eastAsia="zh-CN" w:bidi="ar-SA"/>
        </w:rPr>
        <w:commentReference w:id="1"/>
      </w:r>
      <w:commentRangeEnd w:id="2"/>
      <w:r w:rsidR="001C7E40">
        <w:rPr>
          <w:rStyle w:val="CommentReference"/>
          <w:rFonts w:eastAsia="SimSun"/>
          <w:lang w:eastAsia="zh-CN" w:bidi="ar-SA"/>
        </w:rPr>
        <w:commentReference w:id="2"/>
      </w:r>
    </w:p>
    <w:p w14:paraId="72489F34" w14:textId="1E0D7FAC"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00DF652B">
        <w:t>[59]</w:t>
      </w:r>
      <w:r w:rsidRPr="00D31EEC">
        <w:t xml:space="preserve">. Regions were created based on the major waterways along the </w:t>
      </w:r>
      <w:r w:rsidR="0075539E">
        <w:t xml:space="preserve">Atlantic </w:t>
      </w:r>
      <w:r w:rsidRPr="00D31EEC">
        <w:t xml:space="preserve">Intracoastal Waterway (ICW): Tolomato River, Guana River, Salt Run </w:t>
      </w:r>
      <w:r w:rsidR="0075532C">
        <w:t xml:space="preserve">St. Augustine, </w:t>
      </w:r>
      <w:r w:rsidRPr="00D31EEC">
        <w:t xml:space="preserve">and </w:t>
      </w:r>
      <w:r w:rsidR="0075532C">
        <w:lastRenderedPageBreak/>
        <w:t xml:space="preserve">Fort </w:t>
      </w:r>
      <w:r w:rsidR="0075532C" w:rsidRPr="00126D19">
        <w:t xml:space="preserve">Matanzas </w:t>
      </w:r>
      <w:r w:rsidRPr="00126D19">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t>
      </w:r>
      <w:r w:rsidR="0075532C">
        <w:t xml:space="preserve">were </w:t>
      </w:r>
      <w:r w:rsidR="00101043">
        <w:t xml:space="preserve">used to examine relationships in spat settlement with environmental conditions. </w:t>
      </w:r>
      <w:r w:rsidRPr="00D31EEC">
        <w:t xml:space="preserve">All SWMP data are publicly available through the NERRS Centralized Data Management Office (CDMO) </w:t>
      </w:r>
      <w:r w:rsidR="00101043">
        <w:t>webpage</w:t>
      </w:r>
      <w:r>
        <w:t xml:space="preserve"> </w:t>
      </w:r>
      <w:r w:rsidR="00DF652B">
        <w:t>[63]</w:t>
      </w:r>
      <w:r w:rsidRPr="00D31EEC">
        <w:t>.</w:t>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DE82C5E" w:rsidR="001F193B" w:rsidRDefault="001F193B" w:rsidP="00D31EEC">
      <w:pPr>
        <w:pStyle w:val="MDPI31text"/>
      </w:pPr>
      <w:r w:rsidRPr="00D31EEC">
        <w:t>A stratified random sample of three reefs in each region of interest (except for the Tolomato River) were selected to deploy spat collectors. The Tolomato River region had two spat collectors deployed at either end of an oyster enhancement area known as Wright’s Landing, where 275 m</w:t>
      </w:r>
      <w:r w:rsidRPr="00413A22">
        <w:rPr>
          <w:vertAlign w:val="superscript"/>
        </w:rPr>
        <w:t>2</w:t>
      </w:r>
      <w:r w:rsidRPr="00D31EEC">
        <w:t xml:space="preserve"> of oyster reefs (28 individual reefs) were created from bagged shell in 2012 and 2013, and one across from the site on a natural reef. </w:t>
      </w:r>
    </w:p>
    <w:p w14:paraId="74DA0170" w14:textId="28DDDF7E" w:rsidR="00D31EEC" w:rsidRDefault="007209B4" w:rsidP="00D31EEC">
      <w:pPr>
        <w:pStyle w:val="MDPI31text"/>
      </w:pPr>
      <w:r>
        <w:t>Monitoring of larval settlement is commonly conducted by deploying substrate such as hanging oyster shell</w:t>
      </w:r>
      <w:r w:rsidR="00351345">
        <w:t xml:space="preserve"> [64-68]</w:t>
      </w:r>
      <w:r>
        <w:t>. For this study, p</w:t>
      </w:r>
      <w:r w:rsidR="00D31EEC">
        <w:t>atterns in spat settlement were monitored using the hanging shell method</w:t>
      </w:r>
      <w:r>
        <w:t xml:space="preserve"> in which s</w:t>
      </w:r>
      <w:r w:rsidR="00D31EEC">
        <w:t xml:space="preserve">amples were collected using T-shaped structures (trees) made from PVC, with shell “stringers” suspended from each side of the </w:t>
      </w:r>
      <w:r w:rsidR="00D31EEC" w:rsidRPr="00126D19">
        <w:t>crossbar (Figure</w:t>
      </w:r>
      <w:r w:rsidR="00007708" w:rsidRPr="00126D19">
        <w:t xml:space="preserve"> 2</w:t>
      </w:r>
      <w:r w:rsidR="00351345" w:rsidRPr="00126D19">
        <w:rPr>
          <w:rStyle w:val="ui-provider"/>
        </w:rPr>
        <w:t>)</w:t>
      </w:r>
      <w:r w:rsidR="00351345">
        <w:rPr>
          <w:rStyle w:val="ui-provider"/>
        </w:rPr>
        <w:t xml:space="preserve"> [69-7</w:t>
      </w:r>
      <w:r w:rsidR="00537315">
        <w:rPr>
          <w:rStyle w:val="ui-provider"/>
        </w:rPr>
        <w:t>2</w:t>
      </w:r>
      <w:r w:rsidR="00351345">
        <w:rPr>
          <w:rStyle w:val="ui-provider"/>
        </w:rPr>
        <w:t>]</w:t>
      </w:r>
      <w:r w:rsidR="00D31EEC">
        <w:t>. Each stringer was composed of six cleaned eastern oyster shells</w:t>
      </w:r>
      <w:r w:rsidR="00372E18">
        <w:t xml:space="preserve"> that were between</w:t>
      </w:r>
      <w:r w:rsidR="00D31EEC">
        <w:t xml:space="preserve"> 5 to 10 cm </w:t>
      </w:r>
      <w:r w:rsidR="00372E18">
        <w:t xml:space="preserve">in </w:t>
      </w:r>
      <w:r w:rsidR="00D31EEC">
        <w:t>shell height</w:t>
      </w:r>
      <w:r w:rsidR="00372E18">
        <w:t>. Holes were</w:t>
      </w:r>
      <w:r w:rsidR="00D31EEC">
        <w:t xml:space="preserve"> drilled through</w:t>
      </w:r>
      <w:r w:rsidR="00372E18">
        <w:t xml:space="preserve"> the </w:t>
      </w:r>
      <w:r w:rsidR="00C4310C">
        <w:t>shells,</w:t>
      </w:r>
      <w:r w:rsidR="00372E18">
        <w:t xml:space="preserve"> and they were</w:t>
      </w:r>
      <w:r w:rsidR="00C4310C">
        <w:t xml:space="preserve"> </w:t>
      </w:r>
      <w:r w:rsidR="00D31EEC">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rsidR="00D31EEC">
        <w:t xml:space="preserve"> were then soaked for at least 24 hours in freshwater</w:t>
      </w:r>
      <w:r w:rsidR="00DA2E9F">
        <w:t xml:space="preserve"> as a rinse</w:t>
      </w:r>
      <w:r w:rsidR="00D31EEC">
        <w:t xml:space="preserve">. </w:t>
      </w:r>
    </w:p>
    <w:p w14:paraId="5E81C34E" w14:textId="77777777" w:rsidR="00A433F2" w:rsidRDefault="00A433F2" w:rsidP="00A433F2">
      <w:pPr>
        <w:pStyle w:val="MDPI52figure"/>
        <w:ind w:left="2608"/>
        <w:jc w:val="left"/>
        <w:rPr>
          <w:b/>
        </w:rPr>
      </w:pPr>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p>
    <w:p w14:paraId="6BFFBF8D" w14:textId="1F3315F8" w:rsidR="00A433F2" w:rsidRDefault="00A433F2" w:rsidP="00A433F2">
      <w:pPr>
        <w:pStyle w:val="MDPI51figurecaption"/>
      </w:pPr>
      <w:r w:rsidRPr="00FA04F1">
        <w:rPr>
          <w:b/>
        </w:rPr>
        <w:t xml:space="preserve">Figure </w:t>
      </w:r>
      <w:r>
        <w:rPr>
          <w:b/>
        </w:rPr>
        <w:t>2</w:t>
      </w:r>
      <w:r w:rsidRPr="00FA04F1">
        <w:rPr>
          <w:b/>
        </w:rPr>
        <w:t xml:space="preserve">. </w:t>
      </w:r>
      <w:r w:rsidR="00890CD4">
        <w:t>An example of a spat tree deployed on an oyster reef</w:t>
      </w:r>
      <w:r w:rsidR="00C0792A">
        <w:t xml:space="preserve"> in the Guana River region of the Guana Tolomato Matanzas estuary in Florida, USA</w:t>
      </w:r>
      <w:r w:rsidR="00890CD4">
        <w:t xml:space="preserve">. </w:t>
      </w:r>
    </w:p>
    <w:p w14:paraId="70C2693D" w14:textId="34A3790A" w:rsidR="00D31EEC" w:rsidRDefault="00D31EEC" w:rsidP="00D31EEC">
      <w:pPr>
        <w:pStyle w:val="MDPI31text"/>
      </w:pPr>
      <w:commentRangeStart w:id="3"/>
      <w:commentRangeStart w:id="4"/>
      <w:r>
        <w:t xml:space="preserve">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w:t>
      </w:r>
      <w:ins w:id="5" w:author="Prevost, Hans" w:date="2024-04-19T11:15:00Z" w16du:dateUtc="2024-04-19T15:15:00Z">
        <w:r w:rsidR="00A8272A">
          <w:t xml:space="preserve">Trees were deployed monthly until </w:t>
        </w:r>
      </w:ins>
      <w:ins w:id="6" w:author="Prevost, Hans" w:date="2024-04-19T11:09:00Z" w16du:dateUtc="2024-04-19T15:09:00Z">
        <w:r w:rsidR="00A8272A">
          <w:t>December 2020</w:t>
        </w:r>
      </w:ins>
      <w:ins w:id="7" w:author="Prevost, Hans" w:date="2024-04-19T11:10:00Z" w16du:dateUtc="2024-04-19T15:10:00Z">
        <w:r w:rsidR="00A8272A">
          <w:t xml:space="preserve">. </w:t>
        </w:r>
      </w:ins>
      <w:r>
        <w:t>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variation in how long they were left in the field before collection. Trees were deployed for approximately 30 days on average with a range </w:t>
      </w:r>
      <w:r>
        <w:lastRenderedPageBreak/>
        <w:t>in the project of 21-43 days. Hurricane Matthew affected the study area in October 2016 and spat trees were unable to be collected, resulting in missing data from September and October of that year</w:t>
      </w:r>
      <w:r w:rsidR="00D06546" w:rsidRPr="00E5672A">
        <w:t xml:space="preserve"> except for one tree (SA4) during September due to it being accessible by land.</w:t>
      </w:r>
      <w:r w:rsidR="00D06546">
        <w:t xml:space="preserve"> </w:t>
      </w:r>
      <w:r w:rsidR="00D17676">
        <w:t>The longest deployment was during January 2017 and was due to logistics associated with access to the trees.</w:t>
      </w:r>
      <w:commentRangeEnd w:id="3"/>
      <w:r w:rsidR="001C7E40">
        <w:rPr>
          <w:rStyle w:val="CommentReference"/>
          <w:rFonts w:eastAsia="SimSun"/>
          <w:snapToGrid/>
          <w:lang w:eastAsia="zh-CN" w:bidi="ar-SA"/>
        </w:rPr>
        <w:commentReference w:id="3"/>
      </w:r>
      <w:commentRangeEnd w:id="4"/>
      <w:r w:rsidR="00FF76C0">
        <w:rPr>
          <w:rStyle w:val="CommentReference"/>
          <w:rFonts w:eastAsia="SimSun"/>
          <w:snapToGrid/>
          <w:lang w:eastAsia="zh-CN" w:bidi="ar-SA"/>
        </w:rPr>
        <w:commentReference w:id="4"/>
      </w:r>
    </w:p>
    <w:p w14:paraId="0260CB35" w14:textId="77777777" w:rsidR="00537315" w:rsidRDefault="00537315" w:rsidP="00D31EEC">
      <w:pPr>
        <w:pStyle w:val="MDPI31text"/>
      </w:pPr>
    </w:p>
    <w:p w14:paraId="12BBC2B2" w14:textId="74493D96" w:rsidR="00D31EEC" w:rsidRPr="00537315" w:rsidRDefault="00D31EEC" w:rsidP="00D31EEC">
      <w:pPr>
        <w:pStyle w:val="MDPI23heading3"/>
        <w:rPr>
          <w:i/>
          <w:iCs/>
        </w:rPr>
      </w:pPr>
      <w:r w:rsidRPr="00537315">
        <w:rPr>
          <w:i/>
          <w:iCs/>
        </w:rP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were discarded and shells two through five were evaluated for spat abundance. </w:t>
      </w:r>
    </w:p>
    <w:p w14:paraId="26A4A0BD" w14:textId="0F8B7734" w:rsidR="00D31EEC" w:rsidRDefault="00D31EEC" w:rsidP="00D31EEC">
      <w:pPr>
        <w:pStyle w:val="MDPI31text"/>
      </w:pPr>
      <w:r>
        <w:t xml:space="preserve">In early years of the monitoring, </w:t>
      </w:r>
      <w:proofErr w:type="gramStart"/>
      <w:r>
        <w:t>spat</w:t>
      </w:r>
      <w:proofErr w:type="gramEnd"/>
      <w:r>
        <w:t xml:space="preserve">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w:t>
      </w:r>
      <w:r w:rsidR="00413A22">
        <w:t>and there was no significant difference between total spat abundance per shell and spat abundance per shell</w:t>
      </w:r>
      <w:r>
        <w:t xml:space="preserve"> on the inner surface</w:t>
      </w:r>
      <w:r w:rsidR="00A433F2">
        <w:t xml:space="preserve"> </w:t>
      </w:r>
      <w:r>
        <w:t>only. Beginning in December 2017, all processing was done under microscope on the inner surface of the shells. A linear regression equation</w:t>
      </w:r>
      <w:r w:rsidR="00CF49B0">
        <w:t xml:space="preserve"> </w:t>
      </w:r>
      <w:r w:rsidRPr="00CF49B0">
        <w:t>based</w:t>
      </w:r>
      <w:r>
        <w:t xml:space="preserve">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537315">
        <w:trPr>
          <w:trHeight w:val="626"/>
        </w:trPr>
        <w:tc>
          <w:tcPr>
            <w:tcW w:w="7428" w:type="dxa"/>
          </w:tcPr>
          <w:p w14:paraId="529C2A20" w14:textId="47510345" w:rsidR="00D31EEC" w:rsidRPr="00421B52" w:rsidRDefault="00D31EEC" w:rsidP="00C60AF5">
            <w:pPr>
              <w:pStyle w:val="MDPI39equation"/>
            </w:pPr>
            <w:commentRangeStart w:id="8"/>
            <w:r>
              <w:t>S = 1.4658</w:t>
            </w:r>
            <w:r w:rsidRPr="00FF4118">
              <w:rPr>
                <w:i/>
                <w:iCs/>
              </w:rPr>
              <w:t>b</w:t>
            </w:r>
            <w:r>
              <w:t xml:space="preserve"> + 1.0378</w:t>
            </w:r>
            <w:commentRangeEnd w:id="8"/>
            <w:r w:rsidR="001C7E40">
              <w:rPr>
                <w:rStyle w:val="CommentReference"/>
                <w:rFonts w:eastAsia="SimSun"/>
                <w:snapToGrid/>
                <w:lang w:eastAsia="zh-CN" w:bidi="ar-SA"/>
              </w:rPr>
              <w:commentReference w:id="8"/>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602FAC2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w:t>
      </w:r>
      <w:r w:rsidR="00BB418C">
        <w:t xml:space="preserve">inner surface </w:t>
      </w:r>
      <w:r>
        <w:t>of the shell by naked eye.</w:t>
      </w:r>
      <w:r w:rsidR="00DD1F57">
        <w:t xml:space="preserve"> </w:t>
      </w:r>
      <w:r w:rsidR="00CF49B0">
        <w:t xml:space="preserve">Statistical parameter values can be found in </w:t>
      </w:r>
      <w:r w:rsidR="00FF76C0">
        <w:t>Table</w:t>
      </w:r>
      <w:r w:rsidR="00CF49B0">
        <w:t xml:space="preserve"> A1. </w:t>
      </w:r>
      <w:r w:rsidR="00425682">
        <w:t xml:space="preserve">Exterior counts of spat were not included in the analysis. </w:t>
      </w:r>
      <w:r w:rsidR="00DD1F57">
        <w:t xml:space="preserve">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2FD60D52"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xml:space="preserve">) stations for the continuous water quality </w:t>
      </w:r>
      <w:r w:rsidRPr="00126D19">
        <w:t>information (Figure</w:t>
      </w:r>
      <w:r w:rsidR="00101043">
        <w:t xml:space="preserve"> 1</w:t>
      </w:r>
      <w:r w:rsidR="00351345">
        <w:t>) [7</w:t>
      </w:r>
      <w:r w:rsidR="00537315">
        <w:t>3</w:t>
      </w:r>
      <w:r w:rsidR="00351345">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w:t>
      </w:r>
      <w:r w:rsidR="004250A0">
        <w:t>d</w:t>
      </w:r>
      <w:r w:rsidRPr="00D31EEC">
        <w:t xml:space="preserv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r w:rsidR="00101043">
        <w:rPr>
          <w:i/>
          <w:iCs/>
        </w:rPr>
        <w:t xml:space="preserve">, </w:t>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 xml:space="preserve">Samples were placed on ice in the dark and </w:t>
      </w:r>
      <w:r>
        <w:t>shipped overnight</w:t>
      </w:r>
      <w:r w:rsidRPr="009D7400">
        <w:t xml:space="preserve"> to the</w:t>
      </w:r>
      <w:r>
        <w:t xml:space="preserve"> Florida Department of Environmental Protection’s Central Laboratory in Tallahassee, FL</w:t>
      </w:r>
      <w:r w:rsidR="007C28DE">
        <w:t>, upon which they were filtered onto a 0.7 µm pore size glass-</w:t>
      </w:r>
      <w:proofErr w:type="spellStart"/>
      <w:r w:rsidR="007C28DE">
        <w:t>fibre</w:t>
      </w:r>
      <w:proofErr w:type="spellEnd"/>
      <w:r w:rsidR="007C28DE">
        <w:t xml:space="preserve"> filter, wrapped in foil, and then stored in the freezer (-20 °C) until extraction</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r w:rsidR="00101043">
        <w:t>spectrophotometry</w:t>
      </w:r>
      <w:r w:rsidRPr="009D7400">
        <w:t xml:space="preserve"> (</w:t>
      </w:r>
      <w:r w:rsidRPr="00351345">
        <w:t>SM10200H</w:t>
      </w:r>
      <w:r w:rsidR="00351345">
        <w:t>) [7</w:t>
      </w:r>
      <w:r w:rsidR="00537315">
        <w:t>4</w:t>
      </w:r>
      <w:r w:rsidR="00351345">
        <w:t>]</w:t>
      </w:r>
      <w:r w:rsidRPr="009D7400">
        <w:t>.</w:t>
      </w:r>
      <w:r>
        <w:t xml:space="preserve"> </w:t>
      </w:r>
    </w:p>
    <w:p w14:paraId="7E189A20" w14:textId="718961F7" w:rsidR="005F3142" w:rsidRDefault="005753B3" w:rsidP="005F3142">
      <w:pPr>
        <w:pStyle w:val="MDPI31text"/>
      </w:pPr>
      <w:r>
        <w:t>D</w:t>
      </w:r>
      <w:r w:rsidR="00A52053">
        <w:t>ata</w:t>
      </w:r>
      <w:r w:rsidR="009D7400">
        <w:t xml:space="preserve"> </w:t>
      </w:r>
      <w:r w:rsidR="00405C5A">
        <w:t xml:space="preserve">quality checks </w:t>
      </w:r>
      <w:r>
        <w:t>were applied using</w:t>
      </w:r>
      <w:r w:rsidR="00405C5A">
        <w:t xml:space="preserve"> CDMO</w:t>
      </w:r>
      <w:r w:rsidR="00101043">
        <w:t xml:space="preserve"> methods </w:t>
      </w:r>
      <w:r w:rsidR="00537315">
        <w:t xml:space="preserve">[73] </w:t>
      </w:r>
      <w:r w:rsidR="00405C5A">
        <w:t>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rsidR="00A52053">
        <w:t xml:space="preserve">The duplicate </w:t>
      </w:r>
      <w:proofErr w:type="spellStart"/>
      <w:r w:rsidR="00A52053">
        <w:t>c</w:t>
      </w:r>
      <w:r w:rsidR="009D7400">
        <w:t>hl</w:t>
      </w:r>
      <w:proofErr w:type="spellEnd"/>
      <w:r w:rsidR="00DE149F">
        <w:t>-</w:t>
      </w:r>
      <w:r w:rsidR="009D7400">
        <w:rPr>
          <w:i/>
          <w:iCs/>
        </w:rPr>
        <w:t>a</w:t>
      </w:r>
      <w:r w:rsidR="009D7400">
        <w:t xml:space="preserve"> </w:t>
      </w:r>
      <w:r w:rsidR="00A52053">
        <w:t>samples</w:t>
      </w:r>
      <w:r w:rsidR="009D7400">
        <w:t xml:space="preserve"> </w:t>
      </w:r>
      <w:r w:rsidR="003C39A9">
        <w:t xml:space="preserve">from each station </w:t>
      </w:r>
      <w:r w:rsidR="00A52053">
        <w:t>were</w:t>
      </w:r>
      <w:r w:rsidR="009D7400">
        <w:t xml:space="preserve"> averaged by month. All water quality data was then </w:t>
      </w:r>
      <w:r w:rsidR="008260C3">
        <w:t xml:space="preserve">further </w:t>
      </w:r>
      <w:r w:rsidR="00A52053">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commentRangeStart w:id="9"/>
      <w:r>
        <w:t>Data Analysis</w:t>
      </w:r>
      <w:commentRangeEnd w:id="9"/>
      <w:r w:rsidR="001C7E40">
        <w:rPr>
          <w:rStyle w:val="CommentReference"/>
          <w:rFonts w:eastAsia="SimSun"/>
          <w:i w:val="0"/>
          <w:noProof w:val="0"/>
          <w:snapToGrid/>
          <w:lang w:eastAsia="zh-CN" w:bidi="ar-SA"/>
        </w:rPr>
        <w:commentReference w:id="9"/>
      </w:r>
    </w:p>
    <w:p w14:paraId="52CD9429" w14:textId="1CBBC929" w:rsidR="00751D1B" w:rsidRDefault="005F3142" w:rsidP="00751D1B">
      <w:pPr>
        <w:pStyle w:val="MDPI31text"/>
      </w:pPr>
      <w:r>
        <w:t xml:space="preserve">All data analysis and visualizations were created using R programming language </w:t>
      </w:r>
      <w:r w:rsidR="00537315">
        <w:t>[75]</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537315">
        <w:t>[76]</w:t>
      </w:r>
      <w:r w:rsidR="00751D1B">
        <w:t>.</w:t>
      </w:r>
    </w:p>
    <w:p w14:paraId="048467F7" w14:textId="781CA19E"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BE7519">
        <w:lastRenderedPageBreak/>
        <w:t>compare</w:t>
      </w:r>
      <w:r w:rsidR="008260C3">
        <w:t xml:space="preserve"> differences in spat settlement </w:t>
      </w:r>
      <w:r w:rsidR="006F1486">
        <w:t xml:space="preserve">by </w:t>
      </w:r>
      <w:r w:rsidR="008260C3">
        <w:t>region and across years</w:t>
      </w:r>
      <w:r>
        <w:t xml:space="preserve"> </w:t>
      </w:r>
      <w:r w:rsidR="00537315">
        <w:t>[57, 77]</w:t>
      </w:r>
      <w:r>
        <w:t xml:space="preserve">. </w:t>
      </w:r>
      <w:r w:rsidR="00A06D8D">
        <w:t>S</w:t>
      </w:r>
      <w:r w:rsidR="00156CEC">
        <w:t>pat counts per shell were assumed to be related to the amount of time they were left “soaking” during deployment</w:t>
      </w:r>
      <w:r w:rsidR="008D5A5F">
        <w:t>.</w:t>
      </w:r>
      <w:r w:rsidR="00156CEC">
        <w:t xml:space="preserve"> </w:t>
      </w:r>
      <w:r w:rsidR="008D5A5F">
        <w:t>T</w:t>
      </w:r>
      <w:r w:rsidR="00156CEC">
        <w:t xml:space="preserve">o </w:t>
      </w:r>
      <w:proofErr w:type="gramStart"/>
      <w:r w:rsidR="00156CEC">
        <w:t>control for</w:t>
      </w:r>
      <w:proofErr w:type="gramEnd"/>
      <w:r w:rsidR="00156CEC">
        <w:t xml:space="preserve"> this</w:t>
      </w:r>
      <w:r w:rsidR="008D5A5F">
        <w:t>,</w:t>
      </w:r>
      <w:r w:rsidR="00156CEC">
        <w:t xml:space="preserve"> the number of soak days was included as an effort offset (log link function</w:t>
      </w:r>
      <w:r w:rsidR="00537315">
        <w:t>) [78]</w:t>
      </w:r>
      <w:r w:rsidR="00156CEC">
        <w:t>. This causes the models to predict the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l</w:t>
      </w:r>
      <w:r w:rsidR="00681EB3">
        <w:t>:</w:t>
      </w:r>
      <w:r w:rsidR="00853BA1">
        <w:t xml:space="preserve"> region and year. </w:t>
      </w:r>
      <w:r>
        <w:t xml:space="preserve">Multiple models were fit to the data: Model 0 </w:t>
      </w:r>
      <w:r w:rsidR="0054151A">
        <w:t xml:space="preserve">was the intercept only, Model 1 </w:t>
      </w:r>
      <w:r>
        <w:t xml:space="preserve">included region, Model </w:t>
      </w:r>
      <w:r w:rsidR="0054151A">
        <w:t>2</w:t>
      </w:r>
      <w:r>
        <w:t xml:space="preserve"> included region and year, Model </w:t>
      </w:r>
      <w:r w:rsidR="0054151A">
        <w:t>3</w:t>
      </w:r>
      <w:r>
        <w:t xml:space="preserve"> included the interaction of region and year, and Model </w:t>
      </w:r>
      <w:r w:rsidR="0054151A">
        <w:t>4</w:t>
      </w:r>
      <w:r>
        <w:t xml:space="preserve"> included just </w:t>
      </w:r>
      <w:r w:rsidRPr="00126D19">
        <w:t>year</w:t>
      </w:r>
      <w:r w:rsidR="00853BA1" w:rsidRPr="00126D19">
        <w:t xml:space="preserve"> (Table 1)</w:t>
      </w:r>
      <w:r w:rsidRPr="00126D19">
        <w:t>.</w:t>
      </w:r>
      <w:r>
        <w:t xml:space="preserve"> </w:t>
      </w:r>
    </w:p>
    <w:p w14:paraId="614A88AD" w14:textId="29FEBE2D"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w:t>
      </w:r>
      <w:r w:rsidRPr="00126D19">
        <w:t>models tested (</w:t>
      </w:r>
      <w:r w:rsidR="00853BA1" w:rsidRPr="00126D19">
        <w:t>Table 1</w:t>
      </w:r>
      <w:r w:rsidR="00537315" w:rsidRPr="00126D19">
        <w:t>) [79]</w:t>
      </w:r>
      <w:r w:rsidRPr="00126D19">
        <w:t>.</w:t>
      </w:r>
      <w:r>
        <w:t xml:space="preserve"> Models were fit to the data using the </w:t>
      </w:r>
      <w:proofErr w:type="spellStart"/>
      <w:r>
        <w:t>glmmTMB</w:t>
      </w:r>
      <w:proofErr w:type="spellEnd"/>
      <w:r>
        <w:t xml:space="preserve"> package </w:t>
      </w:r>
      <w:r w:rsidR="00537315">
        <w:t>[80]</w:t>
      </w:r>
      <w:r w:rsidR="004A1173">
        <w:t>, assessed with the performance</w:t>
      </w:r>
      <w:r w:rsidR="00222C23">
        <w:t xml:space="preserve"> and </w:t>
      </w:r>
      <w:proofErr w:type="spellStart"/>
      <w:r w:rsidR="00222C23">
        <w:t>DHARMa</w:t>
      </w:r>
      <w:proofErr w:type="spellEnd"/>
      <w:r w:rsidR="004A1173">
        <w:t xml:space="preserve"> package</w:t>
      </w:r>
      <w:r w:rsidR="00222C23">
        <w:t>s</w:t>
      </w:r>
      <w:r w:rsidR="004A1173">
        <w:t xml:space="preserve"> </w:t>
      </w:r>
      <w:r w:rsidR="00537315">
        <w:t>[81, 82]</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00537315">
        <w:t>[83]</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xml:space="preserve">) was used.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 xml:space="preserve">ggplot2 </w:t>
      </w:r>
      <w:r w:rsidR="00537315">
        <w:t>[84]</w:t>
      </w:r>
      <w:r w:rsidR="008260C3">
        <w:t xml:space="preserve"> and </w:t>
      </w:r>
      <w:proofErr w:type="spellStart"/>
      <w:r w:rsidR="008260C3">
        <w:t>dplyr</w:t>
      </w:r>
      <w:proofErr w:type="spellEnd"/>
      <w:r w:rsidR="008B2BC6">
        <w:t xml:space="preserve"> </w:t>
      </w:r>
      <w:r w:rsidR="00537315">
        <w:t>[85]</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413A22" w:rsidRDefault="005F3142" w:rsidP="00413A22">
      <w:pPr>
        <w:pStyle w:val="MDPI22heading2"/>
        <w:spacing w:before="240" w:after="0"/>
      </w:pPr>
      <w:r w:rsidRPr="00413A22">
        <w:t>3.1. Spatial and Temporal Variability in Spat Settlement</w:t>
      </w:r>
    </w:p>
    <w:p w14:paraId="059CD641" w14:textId="755CAD30" w:rsidR="006E5BBD" w:rsidRDefault="004B61E8" w:rsidP="00413A22">
      <w:pPr>
        <w:pStyle w:val="MDPI52figure"/>
        <w:spacing w:before="0" w:after="0" w:line="228" w:lineRule="auto"/>
        <w:ind w:left="2606" w:firstLine="446"/>
        <w:jc w:val="both"/>
        <w:rPr>
          <w:szCs w:val="22"/>
        </w:rPr>
      </w:pPr>
      <w:r w:rsidRPr="00413A22">
        <w:rPr>
          <w:szCs w:val="22"/>
        </w:rPr>
        <w:t xml:space="preserve">Annual peak </w:t>
      </w:r>
      <w:r w:rsidR="006E5BBD" w:rsidRPr="00413A22">
        <w:rPr>
          <w:szCs w:val="22"/>
        </w:rPr>
        <w:t xml:space="preserve">settlement shifted </w:t>
      </w:r>
      <w:r w:rsidR="006E5BBD" w:rsidRPr="00126D19">
        <w:rPr>
          <w:szCs w:val="22"/>
        </w:rPr>
        <w:t xml:space="preserve">from </w:t>
      </w:r>
      <w:r w:rsidR="00425682" w:rsidRPr="00126D19">
        <w:rPr>
          <w:szCs w:val="22"/>
        </w:rPr>
        <w:t>May/June</w:t>
      </w:r>
      <w:r w:rsidR="006E5BBD" w:rsidRPr="00126D19">
        <w:rPr>
          <w:szCs w:val="22"/>
        </w:rPr>
        <w:t xml:space="preserve"> in 2015 to </w:t>
      </w:r>
      <w:r w:rsidR="00413A22" w:rsidRPr="00126D19">
        <w:rPr>
          <w:szCs w:val="22"/>
        </w:rPr>
        <w:t>September</w:t>
      </w:r>
      <w:r w:rsidR="006E5BBD" w:rsidRPr="00126D19">
        <w:rPr>
          <w:szCs w:val="22"/>
        </w:rPr>
        <w:t xml:space="preserve"> in 2017, which continued for the remainder of the monitoring</w:t>
      </w:r>
      <w:r w:rsidR="00AC09C3" w:rsidRPr="00126D19">
        <w:rPr>
          <w:szCs w:val="22"/>
        </w:rPr>
        <w:t xml:space="preserve"> (Figure 3)</w:t>
      </w:r>
      <w:r w:rsidR="006E5BBD" w:rsidRPr="00126D19">
        <w:rPr>
          <w:szCs w:val="22"/>
        </w:rPr>
        <w:t xml:space="preserve">. Timing of minor peaks appeared to forecast peak abundance: </w:t>
      </w:r>
      <w:r w:rsidR="00890CD4" w:rsidRPr="00126D19">
        <w:rPr>
          <w:szCs w:val="22"/>
        </w:rPr>
        <w:t>r</w:t>
      </w:r>
      <w:r w:rsidR="006E5BBD" w:rsidRPr="00126D19">
        <w:rPr>
          <w:szCs w:val="22"/>
        </w:rPr>
        <w:t xml:space="preserve">eefs with minor peaks that occurred later in the spring had higher spat abundance both during the fall peak as well as annually (Figure </w:t>
      </w:r>
      <w:r w:rsidR="00F43C81" w:rsidRPr="00126D19">
        <w:rPr>
          <w:szCs w:val="22"/>
        </w:rPr>
        <w:t>3</w:t>
      </w:r>
      <w:r w:rsidR="006E5BBD" w:rsidRPr="00126D19">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23"/>
                    <a:stretch>
                      <a:fillRect/>
                    </a:stretch>
                  </pic:blipFill>
                  <pic:spPr>
                    <a:xfrm>
                      <a:off x="0" y="0"/>
                      <a:ext cx="5029210" cy="5562611"/>
                    </a:xfrm>
                    <a:prstGeom prst="rect">
                      <a:avLst/>
                    </a:prstGeom>
                  </pic:spPr>
                </pic:pic>
              </a:graphicData>
            </a:graphic>
          </wp:inline>
        </w:drawing>
      </w:r>
      <w:r w:rsidR="006E5BBD" w:rsidRPr="006E5BBD">
        <w:t xml:space="preserve"> </w:t>
      </w:r>
    </w:p>
    <w:p w14:paraId="574E2635" w14:textId="4A370E15" w:rsidR="00D47AB6" w:rsidRDefault="00D47AB6" w:rsidP="00D47AB6">
      <w:pPr>
        <w:pStyle w:val="MDPI51figurecaption"/>
      </w:pPr>
      <w:commentRangeStart w:id="10"/>
      <w:r w:rsidRPr="00FA04F1">
        <w:rPr>
          <w:b/>
        </w:rPr>
        <w:t xml:space="preserve">Figure </w:t>
      </w:r>
      <w:r w:rsidR="00FE785B">
        <w:rPr>
          <w:b/>
        </w:rPr>
        <w:t>3</w:t>
      </w:r>
      <w:commentRangeEnd w:id="10"/>
      <w:r w:rsidR="001C7E40">
        <w:rPr>
          <w:rStyle w:val="CommentReference"/>
          <w:rFonts w:eastAsia="SimSun"/>
          <w:lang w:eastAsia="zh-CN" w:bidi="ar-SA"/>
        </w:rPr>
        <w:commentReference w:id="10"/>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w:t>
      </w:r>
      <w:r w:rsidR="003C61AA">
        <w:t xml:space="preserve">September and October </w:t>
      </w:r>
      <w:r w:rsidR="00F43C81">
        <w:t xml:space="preserve">2016 </w:t>
      </w:r>
      <w:r w:rsidR="00D17676">
        <w:t xml:space="preserve">indicated by </w:t>
      </w:r>
      <w:r w:rsidR="005E6A8C">
        <w:t xml:space="preserve">the </w:t>
      </w:r>
      <w:r w:rsidR="00D17676">
        <w:t>gray box in upper panel</w:t>
      </w:r>
      <w:r w:rsidR="004F62D5">
        <w:t>.</w:t>
      </w:r>
    </w:p>
    <w:p w14:paraId="7949969E" w14:textId="72551864"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w:t>
      </w:r>
      <w:proofErr w:type="gramStart"/>
      <w:r w:rsidR="00126D19">
        <w:rPr>
          <w:snapToGrid w:val="0"/>
          <w:sz w:val="20"/>
          <w:szCs w:val="22"/>
        </w:rPr>
        <w:t>fit</w:t>
      </w:r>
      <w:proofErr w:type="gramEnd"/>
      <w:r w:rsidR="00D47AB6">
        <w:rPr>
          <w:snapToGrid w:val="0"/>
          <w:sz w:val="20"/>
          <w:szCs w:val="22"/>
        </w:rPr>
        <w:t xml:space="preserve"> to the spat per shell data (</w:t>
      </w:r>
      <w:r w:rsidR="00D47AB6" w:rsidRPr="00126D19">
        <w:rPr>
          <w:snapToGrid w:val="0"/>
          <w:sz w:val="20"/>
          <w:szCs w:val="22"/>
        </w:rPr>
        <w:t>Table</w:t>
      </w:r>
      <w:r w:rsidR="00126D19">
        <w:rPr>
          <w:snapToGrid w:val="0"/>
          <w:sz w:val="20"/>
          <w:szCs w:val="22"/>
        </w:rPr>
        <w:t>s</w:t>
      </w:r>
      <w:r w:rsidR="00D47AB6" w:rsidRPr="00126D19">
        <w:rPr>
          <w:snapToGrid w:val="0"/>
          <w:sz w:val="20"/>
          <w:szCs w:val="22"/>
        </w:rPr>
        <w:t xml:space="preserve"> </w:t>
      </w:r>
      <w:r w:rsidR="008B2BC6" w:rsidRPr="00126D19">
        <w:rPr>
          <w:snapToGrid w:val="0"/>
          <w:sz w:val="20"/>
          <w:szCs w:val="22"/>
        </w:rPr>
        <w:t>1</w:t>
      </w:r>
      <w:r w:rsidR="00126D19">
        <w:rPr>
          <w:snapToGrid w:val="0"/>
          <w:sz w:val="20"/>
          <w:szCs w:val="22"/>
        </w:rPr>
        <w:t xml:space="preserve"> and </w:t>
      </w:r>
      <w:r w:rsidR="00126D19" w:rsidRPr="00126D19">
        <w:rPr>
          <w:snapToGrid w:val="0"/>
          <w:sz w:val="20"/>
          <w:szCs w:val="22"/>
        </w:rPr>
        <w:t>A</w:t>
      </w:r>
      <w:r w:rsidR="00FF76C0">
        <w:rPr>
          <w:snapToGrid w:val="0"/>
          <w:sz w:val="20"/>
          <w:szCs w:val="22"/>
        </w:rPr>
        <w:t>2</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000932">
        <w:rPr>
          <w:snapToGrid w:val="0"/>
          <w:sz w:val="20"/>
          <w:szCs w:val="22"/>
        </w:rPr>
        <w:t>. A</w:t>
      </w:r>
      <w:r w:rsidR="00724C95">
        <w:rPr>
          <w:snapToGrid w:val="0"/>
          <w:sz w:val="20"/>
          <w:szCs w:val="22"/>
        </w:rPr>
        <w:t>utocorrelation in the residuals was</w:t>
      </w:r>
      <w:r w:rsidR="00BF4464">
        <w:rPr>
          <w:snapToGrid w:val="0"/>
          <w:sz w:val="20"/>
          <w:szCs w:val="22"/>
        </w:rPr>
        <w:t xml:space="preserve"> </w:t>
      </w:r>
      <w:r w:rsidR="00222C23">
        <w:rPr>
          <w:snapToGrid w:val="0"/>
          <w:sz w:val="20"/>
          <w:szCs w:val="22"/>
        </w:rPr>
        <w:t>mixed</w:t>
      </w:r>
      <w:r w:rsidR="00BF4464">
        <w:rPr>
          <w:snapToGrid w:val="0"/>
          <w:sz w:val="20"/>
          <w:szCs w:val="22"/>
        </w:rPr>
        <w:t xml:space="preserve">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w:t>
      </w:r>
      <w:r w:rsidR="00222C23">
        <w:rPr>
          <w:snapToGrid w:val="0"/>
          <w:sz w:val="20"/>
          <w:szCs w:val="22"/>
        </w:rPr>
        <w:t>= 0.9353</w:t>
      </w:r>
      <w:r w:rsidR="00BF4464">
        <w:rPr>
          <w:snapToGrid w:val="0"/>
          <w:sz w:val="20"/>
          <w:szCs w:val="22"/>
        </w:rPr>
        <w:t>)</w:t>
      </w:r>
      <w:r w:rsidR="00000932">
        <w:rPr>
          <w:snapToGrid w:val="0"/>
          <w:sz w:val="20"/>
          <w:szCs w:val="22"/>
        </w:rPr>
        <w:t xml:space="preserve"> and n</w:t>
      </w:r>
      <w:r w:rsidR="00222C23">
        <w:rPr>
          <w:snapToGrid w:val="0"/>
          <w:sz w:val="20"/>
          <w:szCs w:val="22"/>
        </w:rPr>
        <w:t xml:space="preserve">o adjustment was made. </w:t>
      </w:r>
      <w:r w:rsidR="00BF705B">
        <w:rPr>
          <w:snapToGrid w:val="0"/>
          <w:sz w:val="20"/>
          <w:szCs w:val="22"/>
        </w:rPr>
        <w:t>Since the model results found significant patterns in region and year, comparisons were made using estimated marginal means and Tukey’s post-hoc tests to identify where those differences were found in the levels of each factor</w:t>
      </w:r>
      <w:r w:rsidR="00126D19">
        <w:rPr>
          <w:snapToGrid w:val="0"/>
          <w:sz w:val="20"/>
          <w:szCs w:val="22"/>
        </w:rPr>
        <w:t xml:space="preserve"> (Tables A</w:t>
      </w:r>
      <w:r w:rsidR="00FF76C0">
        <w:rPr>
          <w:snapToGrid w:val="0"/>
          <w:sz w:val="20"/>
          <w:szCs w:val="22"/>
        </w:rPr>
        <w:t>3</w:t>
      </w:r>
      <w:r w:rsidR="00126D19">
        <w:rPr>
          <w:snapToGrid w:val="0"/>
          <w:sz w:val="20"/>
          <w:szCs w:val="22"/>
        </w:rPr>
        <w:t xml:space="preserve"> and A</w:t>
      </w:r>
      <w:r w:rsidR="00FF76C0">
        <w:rPr>
          <w:snapToGrid w:val="0"/>
          <w:sz w:val="20"/>
          <w:szCs w:val="22"/>
        </w:rPr>
        <w:t>4</w:t>
      </w:r>
      <w:r w:rsidR="00126D19">
        <w:rPr>
          <w:snapToGrid w:val="0"/>
          <w:sz w:val="20"/>
          <w:szCs w:val="22"/>
        </w:rPr>
        <w:t>).</w:t>
      </w:r>
    </w:p>
    <w:p w14:paraId="0FEB6A40" w14:textId="4B3F46DC" w:rsidR="00D47AB6" w:rsidRDefault="00D47AB6" w:rsidP="00D47AB6">
      <w:pPr>
        <w:pStyle w:val="MDPI41tablecaption"/>
      </w:pPr>
      <w:r>
        <w:rPr>
          <w:b/>
        </w:rPr>
        <w:t xml:space="preserve">Table </w:t>
      </w:r>
      <w:r w:rsidR="00E60986">
        <w:rPr>
          <w:b/>
        </w:rPr>
        <w:t>1</w:t>
      </w:r>
      <w:r w:rsidRPr="00325902">
        <w:rPr>
          <w:b/>
        </w:rPr>
        <w:t>.</w:t>
      </w:r>
      <w:r w:rsidRPr="00325902">
        <w:t xml:space="preserve"> </w:t>
      </w:r>
      <w:r>
        <w:t>Model selection table for generalized linear model</w:t>
      </w:r>
      <w:r w:rsidR="00B21192">
        <w:t>s</w:t>
      </w:r>
      <w:r>
        <w:t xml:space="preserve"> of spat count data</w:t>
      </w:r>
      <w:r w:rsidR="00413A22" w:rsidRPr="00413A22">
        <w:t xml:space="preserve"> including number of parameters (k), </w:t>
      </w:r>
      <w:proofErr w:type="spellStart"/>
      <w:r w:rsidR="00413A22" w:rsidRPr="00413A22">
        <w:t>AICc</w:t>
      </w:r>
      <w:proofErr w:type="spellEnd"/>
      <w:r w:rsidR="00413A22" w:rsidRPr="00413A22">
        <w:t xml:space="preserve"> value, the difference in </w:t>
      </w:r>
      <w:proofErr w:type="spellStart"/>
      <w:r w:rsidR="00413A22" w:rsidRPr="00413A22">
        <w:t>AICc</w:t>
      </w:r>
      <w:proofErr w:type="spellEnd"/>
      <w:r w:rsidR="00413A22" w:rsidRPr="00413A22">
        <w:t xml:space="preserve"> value of each model from the model with the lowest </w:t>
      </w:r>
      <w:proofErr w:type="spellStart"/>
      <w:r w:rsidR="00413A22" w:rsidRPr="00413A22">
        <w:t>AICc</w:t>
      </w:r>
      <w:proofErr w:type="spellEnd"/>
      <w:r w:rsidR="00413A22" w:rsidRPr="00413A22">
        <w:t xml:space="preserve"> (</w:t>
      </w:r>
      <w:proofErr w:type="spellStart"/>
      <w:r w:rsidR="00413A22" w:rsidRPr="00413A22">
        <w:t>ΔAICc</w:t>
      </w:r>
      <w:proofErr w:type="spellEnd"/>
      <w:r w:rsidR="00413A22" w:rsidRPr="00413A22">
        <w:t xml:space="preserve">), and weight applied to </w:t>
      </w:r>
      <w:proofErr w:type="spellStart"/>
      <w:r w:rsidR="00413A22" w:rsidRPr="00413A22">
        <w:t>AICc</w:t>
      </w:r>
      <w:proofErr w:type="spellEnd"/>
      <w:r w:rsidR="00413A22" w:rsidRPr="00413A22">
        <w:t xml:space="preserve"> (</w:t>
      </w:r>
      <w:proofErr w:type="spellStart"/>
      <w:r w:rsidR="00413A22" w:rsidRPr="00413A22">
        <w:t>AICc</w:t>
      </w:r>
      <w:proofErr w:type="spellEnd"/>
      <w:r w:rsidR="00413A22" w:rsidRPr="00413A22">
        <w:t xml:space="preserve"> weight). Models are listed in increasing order of </w:t>
      </w:r>
      <w:proofErr w:type="spellStart"/>
      <w:r w:rsidR="00413A22" w:rsidRPr="00413A22">
        <w:t>AICc</w:t>
      </w:r>
      <w:proofErr w:type="spellEnd"/>
      <w:r w:rsidR="00413A22">
        <w:t>.</w:t>
      </w:r>
    </w:p>
    <w:p w14:paraId="3D4DB494" w14:textId="77777777" w:rsidR="00413A22" w:rsidRDefault="00413A22" w:rsidP="00D47AB6">
      <w:pPr>
        <w:pStyle w:val="MDPI41tablecaption"/>
      </w:pP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lastRenderedPageBreak/>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7AD0FE1E" w:rsidR="00BF705B" w:rsidRDefault="00BF705B" w:rsidP="00BF705B">
      <w:pPr>
        <w:pStyle w:val="MDPI51figurecaption"/>
        <w:rPr>
          <w:snapToGrid w:val="0"/>
          <w:sz w:val="20"/>
          <w:szCs w:val="22"/>
        </w:rPr>
      </w:pPr>
      <w:r>
        <w:rPr>
          <w:snapToGrid w:val="0"/>
          <w:sz w:val="20"/>
          <w:szCs w:val="22"/>
        </w:rPr>
        <w:t>Tolomato River (TR) had the greatest mean spat per shell (</w:t>
      </w:r>
      <w:r w:rsidR="00613B44">
        <w:rPr>
          <w:snapToGrid w:val="0"/>
          <w:sz w:val="20"/>
          <w:szCs w:val="22"/>
        </w:rPr>
        <w:t>untransformed mean: 43.11</w:t>
      </w:r>
      <w:r>
        <w:rPr>
          <w:snapToGrid w:val="0"/>
          <w:sz w:val="20"/>
          <w:szCs w:val="22"/>
        </w:rPr>
        <w:t>) and Fort Matanzas (FM) the least (9.97)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 Table 2</w:t>
      </w:r>
      <w:r>
        <w:rPr>
          <w:snapToGrid w:val="0"/>
          <w:sz w:val="20"/>
          <w:szCs w:val="22"/>
        </w:rPr>
        <w:t xml:space="preserve">). Variability in counts was also higher in the TR region than all other regions. There was no difference found between </w:t>
      </w:r>
      <w:r w:rsidR="001D12BD">
        <w:rPr>
          <w:snapToGrid w:val="0"/>
          <w:sz w:val="20"/>
          <w:szCs w:val="22"/>
        </w:rPr>
        <w:t>Guana River (</w:t>
      </w:r>
      <w:r w:rsidR="006E5BBD">
        <w:rPr>
          <w:snapToGrid w:val="0"/>
          <w:sz w:val="20"/>
          <w:szCs w:val="22"/>
        </w:rPr>
        <w:t>GR</w:t>
      </w:r>
      <w:r w:rsidR="001D12BD">
        <w:rPr>
          <w:snapToGrid w:val="0"/>
          <w:sz w:val="20"/>
          <w:szCs w:val="22"/>
        </w:rPr>
        <w:t>)</w:t>
      </w:r>
      <w:r>
        <w:rPr>
          <w:snapToGrid w:val="0"/>
          <w:sz w:val="20"/>
          <w:szCs w:val="22"/>
        </w:rPr>
        <w:t xml:space="preserve"> and St. Augustine (SA</w:t>
      </w:r>
      <w:r w:rsidR="00930F0B">
        <w:rPr>
          <w:snapToGrid w:val="0"/>
          <w:sz w:val="20"/>
          <w:szCs w:val="22"/>
        </w:rPr>
        <w:t xml:space="preserve">; </w:t>
      </w:r>
      <w:r w:rsidR="00930F0B" w:rsidRPr="003C7C4D">
        <w:rPr>
          <w:i/>
          <w:iCs/>
          <w:snapToGrid w:val="0"/>
          <w:sz w:val="20"/>
          <w:szCs w:val="22"/>
        </w:rPr>
        <w:t>p</w:t>
      </w:r>
      <w:r w:rsidR="00930F0B">
        <w:rPr>
          <w:snapToGrid w:val="0"/>
          <w:sz w:val="20"/>
          <w:szCs w:val="22"/>
        </w:rPr>
        <w:t xml:space="preserve"> = 0.916</w:t>
      </w:r>
      <w:r>
        <w:rPr>
          <w:snapToGrid w:val="0"/>
          <w:sz w:val="20"/>
          <w:szCs w:val="22"/>
        </w:rPr>
        <w:t xml:space="preserve">) and </w:t>
      </w:r>
      <w:r w:rsidR="00D6620D">
        <w:rPr>
          <w:snapToGrid w:val="0"/>
          <w:sz w:val="20"/>
          <w:szCs w:val="22"/>
        </w:rPr>
        <w:t xml:space="preserve">settlement in </w:t>
      </w:r>
      <w:r>
        <w:rPr>
          <w:snapToGrid w:val="0"/>
          <w:sz w:val="20"/>
          <w:szCs w:val="22"/>
        </w:rPr>
        <w:t xml:space="preserve">these regions </w:t>
      </w:r>
      <w:r w:rsidR="00D6620D">
        <w:rPr>
          <w:snapToGrid w:val="0"/>
          <w:sz w:val="20"/>
          <w:szCs w:val="22"/>
        </w:rPr>
        <w:t xml:space="preserve">was </w:t>
      </w:r>
      <w:r>
        <w:rPr>
          <w:snapToGrid w:val="0"/>
          <w:sz w:val="20"/>
          <w:szCs w:val="22"/>
        </w:rPr>
        <w:t xml:space="preserve">higher than </w:t>
      </w:r>
      <w:r w:rsidR="00D6620D">
        <w:rPr>
          <w:snapToGrid w:val="0"/>
          <w:sz w:val="20"/>
          <w:szCs w:val="22"/>
        </w:rPr>
        <w:t xml:space="preserve">in </w:t>
      </w:r>
      <w:r>
        <w:rPr>
          <w:snapToGrid w:val="0"/>
          <w:sz w:val="20"/>
          <w:szCs w:val="22"/>
        </w:rPr>
        <w:t xml:space="preserve">Salt Run (SR) and FM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w:t>
      </w:r>
    </w:p>
    <w:p w14:paraId="108AEAA8" w14:textId="0DCFF286"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 xml:space="preserve">across the study </w:t>
      </w:r>
      <w:r w:rsidRPr="00126D19">
        <w:rPr>
          <w:snapToGrid w:val="0"/>
          <w:sz w:val="20"/>
          <w:szCs w:val="22"/>
        </w:rPr>
        <w:t xml:space="preserve">period (Figure </w:t>
      </w:r>
      <w:r w:rsidR="00601416" w:rsidRPr="00126D19">
        <w:rPr>
          <w:snapToGrid w:val="0"/>
          <w:sz w:val="20"/>
          <w:szCs w:val="22"/>
        </w:rPr>
        <w:t>3</w:t>
      </w:r>
      <w:r w:rsidRPr="00126D19">
        <w:rPr>
          <w:snapToGrid w:val="0"/>
          <w:sz w:val="20"/>
          <w:szCs w:val="22"/>
        </w:rPr>
        <w:t>; Figure 4B).</w:t>
      </w:r>
      <w:r>
        <w:rPr>
          <w:snapToGrid w:val="0"/>
          <w:sz w:val="20"/>
          <w:szCs w:val="22"/>
        </w:rPr>
        <w:t xml:space="preserve"> Between the first year (2015</w:t>
      </w:r>
      <w:r w:rsidR="00930F0B">
        <w:rPr>
          <w:snapToGrid w:val="0"/>
          <w:sz w:val="20"/>
          <w:szCs w:val="22"/>
        </w:rPr>
        <w:t xml:space="preserve">) </w:t>
      </w:r>
      <w:r>
        <w:rPr>
          <w:snapToGrid w:val="0"/>
          <w:sz w:val="20"/>
          <w:szCs w:val="22"/>
        </w:rPr>
        <w:t xml:space="preserve">to the final year </w:t>
      </w:r>
      <w:r w:rsidRPr="00126D19">
        <w:rPr>
          <w:snapToGrid w:val="0"/>
          <w:sz w:val="20"/>
          <w:szCs w:val="22"/>
        </w:rPr>
        <w:t>of the study (2020), there was a 77.58% increase in the mean number of spat per shell</w:t>
      </w:r>
      <w:r w:rsidR="00BE2B4C" w:rsidRPr="00126D19">
        <w:rPr>
          <w:snapToGrid w:val="0"/>
          <w:sz w:val="20"/>
          <w:szCs w:val="22"/>
        </w:rPr>
        <w:t xml:space="preserve"> (</w:t>
      </w:r>
      <w:r w:rsidR="00930F0B" w:rsidRPr="003C7C4D">
        <w:rPr>
          <w:i/>
          <w:iCs/>
          <w:snapToGrid w:val="0"/>
          <w:sz w:val="20"/>
          <w:szCs w:val="22"/>
        </w:rPr>
        <w:t>p</w:t>
      </w:r>
      <w:r w:rsidR="00930F0B" w:rsidRPr="00126D19">
        <w:rPr>
          <w:snapToGrid w:val="0"/>
          <w:sz w:val="20"/>
          <w:szCs w:val="22"/>
        </w:rPr>
        <w:t xml:space="preserve"> &lt; 0.0001; </w:t>
      </w:r>
      <w:r w:rsidR="00BE2B4C" w:rsidRPr="00126D19">
        <w:rPr>
          <w:snapToGrid w:val="0"/>
          <w:sz w:val="20"/>
          <w:szCs w:val="22"/>
        </w:rPr>
        <w:t>Table 2)</w:t>
      </w:r>
      <w:r w:rsidRPr="00126D19">
        <w:rPr>
          <w:snapToGrid w:val="0"/>
          <w:sz w:val="20"/>
          <w:szCs w:val="22"/>
        </w:rPr>
        <w:t>. Both 2015 and</w:t>
      </w:r>
      <w:r w:rsidR="00A122F9">
        <w:rPr>
          <w:snapToGrid w:val="0"/>
          <w:sz w:val="20"/>
          <w:szCs w:val="22"/>
        </w:rPr>
        <w:t xml:space="preserve"> 2016</w:t>
      </w:r>
      <w:r w:rsidRPr="00126D19">
        <w:rPr>
          <w:snapToGrid w:val="0"/>
          <w:sz w:val="20"/>
          <w:szCs w:val="22"/>
        </w:rPr>
        <w:t xml:space="preserve"> were significantly lower than all the other years</w:t>
      </w:r>
      <w:r w:rsidR="003F6CCD" w:rsidRPr="00126D19">
        <w:rPr>
          <w:snapToGrid w:val="0"/>
          <w:sz w:val="20"/>
          <w:szCs w:val="22"/>
        </w:rPr>
        <w:t xml:space="preserve"> (</w:t>
      </w:r>
      <w:r w:rsidR="00930F0B" w:rsidRPr="003C7C4D">
        <w:rPr>
          <w:i/>
          <w:iCs/>
          <w:snapToGrid w:val="0"/>
          <w:sz w:val="20"/>
          <w:szCs w:val="22"/>
        </w:rPr>
        <w:t>p</w:t>
      </w:r>
      <w:r w:rsidR="00930F0B" w:rsidRPr="00126D19">
        <w:rPr>
          <w:snapToGrid w:val="0"/>
          <w:sz w:val="20"/>
          <w:szCs w:val="22"/>
        </w:rPr>
        <w:t xml:space="preserve"> &lt; 0.0057; </w:t>
      </w:r>
      <w:r w:rsidR="003F6CCD" w:rsidRPr="00126D19">
        <w:rPr>
          <w:snapToGrid w:val="0"/>
          <w:sz w:val="20"/>
          <w:szCs w:val="22"/>
        </w:rPr>
        <w:t>Figure 4B)</w:t>
      </w:r>
      <w:r w:rsidRPr="00126D19">
        <w:rPr>
          <w:snapToGrid w:val="0"/>
          <w:sz w:val="20"/>
          <w:szCs w:val="22"/>
        </w:rPr>
        <w:t>.</w:t>
      </w:r>
      <w:r>
        <w:rPr>
          <w:snapToGrid w:val="0"/>
          <w:sz w:val="20"/>
          <w:szCs w:val="22"/>
        </w:rPr>
        <w:t xml:space="preserve"> The following two years 2017 and 2018 were higher, though not different from one another</w:t>
      </w:r>
      <w:r w:rsidR="00930F0B">
        <w:rPr>
          <w:snapToGrid w:val="0"/>
          <w:sz w:val="20"/>
          <w:szCs w:val="22"/>
        </w:rPr>
        <w:t xml:space="preserve"> (</w:t>
      </w:r>
      <w:r w:rsidR="00930F0B" w:rsidRPr="003C7C4D">
        <w:rPr>
          <w:i/>
          <w:iCs/>
          <w:snapToGrid w:val="0"/>
          <w:sz w:val="20"/>
          <w:szCs w:val="22"/>
        </w:rPr>
        <w:t>p</w:t>
      </w:r>
      <w:r w:rsidR="00930F0B">
        <w:rPr>
          <w:snapToGrid w:val="0"/>
          <w:sz w:val="20"/>
          <w:szCs w:val="22"/>
        </w:rPr>
        <w:t xml:space="preserve"> = 0.2745)</w:t>
      </w:r>
      <w:r>
        <w:rPr>
          <w:snapToGrid w:val="0"/>
          <w:sz w:val="20"/>
          <w:szCs w:val="22"/>
        </w:rPr>
        <w:t xml:space="preserve">. Lastly, the final two years of the study, 2019 and 2020, had the highest </w:t>
      </w:r>
      <w:r w:rsidR="00930F0B">
        <w:rPr>
          <w:snapToGrid w:val="0"/>
          <w:sz w:val="20"/>
          <w:szCs w:val="22"/>
        </w:rPr>
        <w:t xml:space="preserve">average </w:t>
      </w:r>
      <w:r>
        <w:rPr>
          <w:snapToGrid w:val="0"/>
          <w:sz w:val="20"/>
          <w:szCs w:val="22"/>
        </w:rPr>
        <w:t>counts per shell</w:t>
      </w:r>
      <w:r w:rsidR="00930F0B">
        <w:rPr>
          <w:snapToGrid w:val="0"/>
          <w:sz w:val="20"/>
          <w:szCs w:val="22"/>
        </w:rPr>
        <w:t xml:space="preserve"> (30.76 and 40.01, respectively)</w:t>
      </w:r>
      <w:r>
        <w:rPr>
          <w:snapToGrid w:val="0"/>
          <w:sz w:val="20"/>
          <w:szCs w:val="22"/>
        </w:rPr>
        <w:t xml:space="preserve">. </w:t>
      </w:r>
    </w:p>
    <w:p w14:paraId="24E3D163" w14:textId="3124795B"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7D48CB">
        <w:t>, log scale</w:t>
      </w:r>
      <w:r w:rsidR="00890CD4">
        <w:t>)</w:t>
      </w:r>
      <w:r w:rsidR="009D2CCC">
        <w:t xml:space="preserve"> </w:t>
      </w:r>
      <w:r w:rsidR="007D48CB">
        <w:t>of</w:t>
      </w:r>
      <w:r w:rsidR="009D2CCC">
        <w:t xml:space="preserve"> spat per shell</w:t>
      </w:r>
      <w:r w:rsidRPr="00325902">
        <w:t>.</w:t>
      </w:r>
      <w:r w:rsidR="009D2CCC">
        <w:t xml:space="preserve"> Results </w:t>
      </w:r>
      <w:r w:rsidR="009059A1">
        <w:t xml:space="preserve">for regions </w:t>
      </w:r>
      <w:r w:rsidR="00485B91">
        <w:t xml:space="preserve">were </w:t>
      </w:r>
      <w:r w:rsidR="009D2CCC">
        <w:t xml:space="preserve">averaged over the levels of year </w:t>
      </w:r>
      <w:r w:rsidR="009059A1">
        <w:t xml:space="preserve">and </w:t>
      </w:r>
      <w:r w:rsidR="00F34B14">
        <w:t xml:space="preserve">results </w:t>
      </w:r>
      <w:r w:rsidR="009059A1">
        <w:t xml:space="preserve">for years </w:t>
      </w:r>
      <w:r w:rsidR="00F34B14">
        <w:t xml:space="preserve">were </w:t>
      </w:r>
      <w:r w:rsidR="009059A1">
        <w:t xml:space="preserve">averaged over the levels of region. </w:t>
      </w:r>
      <w:r w:rsidR="009D2CCC">
        <w:t xml:space="preserve">SE = standard error, CI = </w:t>
      </w:r>
      <w:r w:rsidR="00613B44">
        <w:t>95% confidence interval</w:t>
      </w:r>
      <w:r w:rsidR="009D2CCC">
        <w:t>.</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6976758D" w:rsidR="005D76F4" w:rsidRPr="00F220D4" w:rsidRDefault="005D76F4" w:rsidP="00C60AF5">
            <w:pPr>
              <w:pStyle w:val="MDPI42tablebody"/>
              <w:spacing w:line="240" w:lineRule="auto"/>
            </w:pPr>
            <w:r>
              <w:t xml:space="preserve">Tolomato River </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6C8A0EFE" w:rsidR="005D76F4" w:rsidRPr="00F220D4" w:rsidRDefault="005D76F4" w:rsidP="00C60AF5">
            <w:pPr>
              <w:pStyle w:val="MDPI42tablebody"/>
              <w:spacing w:line="240" w:lineRule="auto"/>
            </w:pPr>
            <w:r>
              <w:t xml:space="preserve">Guana River </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00E4396C" w:rsidR="005D76F4" w:rsidRPr="00F220D4" w:rsidRDefault="005D76F4" w:rsidP="00C60AF5">
            <w:pPr>
              <w:pStyle w:val="MDPI42tablebody"/>
              <w:spacing w:line="240" w:lineRule="auto"/>
            </w:pPr>
            <w:r>
              <w:t xml:space="preserve">St. Augustine </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7AD4B0F0" w:rsidR="005D76F4" w:rsidRPr="00F220D4" w:rsidRDefault="005D76F4" w:rsidP="00C60AF5">
            <w:pPr>
              <w:pStyle w:val="MDPI42tablebody"/>
              <w:spacing w:line="240" w:lineRule="auto"/>
            </w:pPr>
            <w:r>
              <w:t xml:space="preserve">Salt Run </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084F2A0" w:rsidR="005D76F4" w:rsidRPr="00F220D4" w:rsidRDefault="005D76F4" w:rsidP="00C60AF5">
            <w:pPr>
              <w:pStyle w:val="MDPI42tablebody"/>
              <w:spacing w:line="240" w:lineRule="auto"/>
            </w:pPr>
            <w:r>
              <w:t xml:space="preserve">Fort Matanzas </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4F62D5" w:rsidP="00FA6A98">
      <w:pPr>
        <w:pStyle w:val="MDPI52figure"/>
        <w:jc w:val="right"/>
        <w:rPr>
          <w:b/>
        </w:rPr>
      </w:pPr>
      <w:r>
        <w:rPr>
          <w:b/>
          <w:noProof/>
          <w:snapToGrid/>
        </w:rPr>
        <w:lastRenderedPageBreak/>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14E6B62C"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w:t>
      </w:r>
      <w:r w:rsidR="00985928">
        <w:t xml:space="preserve"> Each </w:t>
      </w:r>
      <w:r w:rsidR="00445C50">
        <w:t xml:space="preserve">smaller </w:t>
      </w:r>
      <w:r w:rsidR="00985928">
        <w:t xml:space="preserve">point represents </w:t>
      </w:r>
      <w:r w:rsidR="00956650">
        <w:t xml:space="preserve">the monthly means per spat tree </w:t>
      </w:r>
      <w:r w:rsidR="0035772A">
        <w:t>between 2015-2020</w:t>
      </w:r>
      <w:r w:rsidR="00985928">
        <w:t>.</w:t>
      </w:r>
      <w:r w:rsidR="001F297F">
        <w:t xml:space="preserve"> Letters indicate Tukey’s post-hoc test results and years/regions with differing letters are significant</w:t>
      </w:r>
      <w:r w:rsidR="00B7282E">
        <w:t xml:space="preserve">ly different from </w:t>
      </w:r>
      <w:r w:rsidR="001F297F">
        <w:t>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6E3DF86" w:rsidR="00FA6A98" w:rsidRDefault="00AB6CFE" w:rsidP="00FA6A98">
      <w:pPr>
        <w:pStyle w:val="MDPI31text"/>
      </w:pPr>
      <w:r>
        <w:t xml:space="preserve">Overall, spat settlement appears to occur in all regions in the GTM estuary between April and </w:t>
      </w:r>
      <w:r w:rsidR="0071771B" w:rsidRPr="00126D19">
        <w:t xml:space="preserve">October </w:t>
      </w:r>
      <w:r w:rsidRPr="00126D19">
        <w:t>(Figure</w:t>
      </w:r>
      <w:r w:rsidR="00A463D6" w:rsidRPr="00126D19">
        <w:t xml:space="preserve"> </w:t>
      </w:r>
      <w:r w:rsidR="005D76F4" w:rsidRPr="00126D19">
        <w:t>5</w:t>
      </w:r>
      <w:r w:rsidRPr="00126D19">
        <w:t xml:space="preserve">). Typically, a minor peak in settlement occurs in the mid-late spring and a larger and regular peak occurs in September. All regions have more spat settlement between April – </w:t>
      </w:r>
      <w:r w:rsidR="0071771B" w:rsidRPr="00126D19">
        <w:t xml:space="preserve">October </w:t>
      </w:r>
      <w:r w:rsidRPr="00126D19">
        <w:t xml:space="preserve">than outside of this period (Table </w:t>
      </w:r>
      <w:r w:rsidR="009059A1" w:rsidRPr="00126D19">
        <w:t>3</w:t>
      </w:r>
      <w:r w:rsidRPr="00126D19">
        <w:t xml:space="preserve">). </w:t>
      </w:r>
      <w:r w:rsidR="0082136A" w:rsidRPr="00126D19">
        <w:t>For</w:t>
      </w:r>
      <w:r w:rsidR="0082136A">
        <w:t xml:space="preserve"> most regions, there is over 180% difference between spat settlement inside and outside of the settlement period. FM has the smallest difference </w:t>
      </w:r>
      <w:r w:rsidR="00960015">
        <w:t xml:space="preserve">with </w:t>
      </w:r>
      <w:r w:rsidR="0082136A">
        <w:t>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7AD0E24C" w:rsidR="00E550AD" w:rsidRDefault="00E550AD" w:rsidP="00E550AD">
      <w:pPr>
        <w:pStyle w:val="MDPI41tablecaption"/>
      </w:pPr>
      <w:r>
        <w:rPr>
          <w:b/>
        </w:rPr>
        <w:t xml:space="preserve">Table </w:t>
      </w:r>
      <w:r w:rsidR="009059A1">
        <w:rPr>
          <w:b/>
        </w:rPr>
        <w:t>3</w:t>
      </w:r>
      <w:r>
        <w:rPr>
          <w:b/>
        </w:rPr>
        <w:t>.</w:t>
      </w:r>
      <w:r>
        <w:t xml:space="preserve"> Summary information for spat settlement per shell </w:t>
      </w:r>
      <w:r w:rsidR="001B431E">
        <w:t xml:space="preserve">by </w:t>
      </w:r>
      <w:r>
        <w:t>region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59BA4765" w:rsidR="00E550AD" w:rsidRDefault="00E550AD" w:rsidP="00C60AF5">
            <w:pPr>
              <w:pStyle w:val="MDPI42tablebody"/>
              <w:spacing w:line="240" w:lineRule="auto"/>
            </w:pPr>
            <w:r>
              <w:t xml:space="preserve">Tolomato River </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365403AD" w:rsidR="00E550AD" w:rsidRDefault="00E550AD" w:rsidP="00C60AF5">
            <w:pPr>
              <w:pStyle w:val="MDPI42tablebody"/>
              <w:spacing w:line="240" w:lineRule="auto"/>
            </w:pPr>
            <w:r>
              <w:t xml:space="preserve">Guana River </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4EA89B7B" w:rsidR="00E550AD" w:rsidRDefault="00E550AD" w:rsidP="00C60AF5">
            <w:pPr>
              <w:pStyle w:val="MDPI42tablebody"/>
              <w:spacing w:line="240" w:lineRule="auto"/>
            </w:pPr>
            <w:r>
              <w:t xml:space="preserve">St. Augustine </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661E2E23" w:rsidR="00E550AD" w:rsidRDefault="00E550AD" w:rsidP="00C60AF5">
            <w:pPr>
              <w:pStyle w:val="MDPI42tablebody"/>
              <w:spacing w:line="240" w:lineRule="auto"/>
            </w:pPr>
            <w:r>
              <w:t xml:space="preserve">Salt Run </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rsidRPr="00270D15">
              <w:rPr>
                <w:bCs/>
              </w:rPr>
              <w:t>(</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3260926A" w:rsidR="00E550AD" w:rsidRDefault="00E550AD" w:rsidP="00C60AF5">
            <w:pPr>
              <w:pStyle w:val="MDPI42tablebody"/>
              <w:spacing w:line="240" w:lineRule="auto"/>
            </w:pPr>
            <w:r>
              <w:t xml:space="preserve">Fort Matanzas </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rsidRPr="00270D15">
              <w:rPr>
                <w:bCs/>
              </w:rPr>
              <w:t>(</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3EF0CF3D" w:rsidR="00AB6CFE" w:rsidRPr="00A463D6" w:rsidRDefault="00A463D6" w:rsidP="00AB6CFE">
      <w:pPr>
        <w:pStyle w:val="MDPI31text"/>
      </w:pPr>
      <w:r w:rsidRPr="00126D19">
        <w:t xml:space="preserve">Average monthly water temperatures were relatively consistent from year to year and among stations except for a cold snap in the winter between 2017 and 2018 (Figure </w:t>
      </w:r>
      <w:r w:rsidR="003B42B1" w:rsidRPr="00126D19">
        <w:t>6A</w:t>
      </w:r>
      <w:r w:rsidRPr="00126D19">
        <w:t xml:space="preserve">). </w:t>
      </w:r>
      <w:r w:rsidR="00897CD4" w:rsidRPr="00126D19">
        <w:t>At PIWQ i</w:t>
      </w:r>
      <w:r w:rsidR="002D4783" w:rsidRPr="00126D19">
        <w:t>n the Tolomato River, s</w:t>
      </w:r>
      <w:r w:rsidRPr="00126D19">
        <w:t>alinity</w:t>
      </w:r>
      <w:r w:rsidR="002D4783" w:rsidRPr="00126D19">
        <w:t xml:space="preserve"> was generally </w:t>
      </w:r>
      <w:proofErr w:type="gramStart"/>
      <w:r w:rsidR="002D4783" w:rsidRPr="00126D19">
        <w:t>lower</w:t>
      </w:r>
      <w:proofErr w:type="gramEnd"/>
      <w:r w:rsidR="002D4783" w:rsidRPr="00126D19">
        <w:t xml:space="preserve"> and </w:t>
      </w:r>
      <w:r w:rsidRPr="00126D19">
        <w:t xml:space="preserve">turbidity </w:t>
      </w:r>
      <w:r w:rsidR="00395E7F" w:rsidRPr="00126D19">
        <w:t>was</w:t>
      </w:r>
      <w:r w:rsidR="00BA04FF" w:rsidRPr="00126D19">
        <w:t xml:space="preserve"> generally higher than</w:t>
      </w:r>
      <w:r w:rsidR="006357AE" w:rsidRPr="00126D19">
        <w:t xml:space="preserve"> at</w:t>
      </w:r>
      <w:r w:rsidR="00BA04FF" w:rsidRPr="00126D19">
        <w:t xml:space="preserve"> the other two stations</w:t>
      </w:r>
      <w:r w:rsidR="007D6C53" w:rsidRPr="00126D19">
        <w:t xml:space="preserve"> (Figures 6B and 6C)</w:t>
      </w:r>
      <w:r w:rsidRPr="00126D19">
        <w:t xml:space="preserve">. </w:t>
      </w:r>
      <w:r w:rsidR="00477776" w:rsidRPr="00126D19">
        <w:t>Salinities were lowest at all stations in the fall of 2017 (Figure 6</w:t>
      </w:r>
      <w:r w:rsidR="00DC6A30" w:rsidRPr="00126D19">
        <w:t xml:space="preserve">B). </w:t>
      </w:r>
      <w:r w:rsidR="008237EF" w:rsidRPr="00126D19">
        <w:t>At FM</w:t>
      </w:r>
      <w:r w:rsidR="00E61633" w:rsidRPr="00126D19">
        <w:t>WQ</w:t>
      </w:r>
      <w:r w:rsidR="008237EF" w:rsidRPr="00126D19">
        <w:t xml:space="preserve"> and SS</w:t>
      </w:r>
      <w:r w:rsidR="00E61633" w:rsidRPr="00126D19">
        <w:t>WQ</w:t>
      </w:r>
      <w:r w:rsidR="008237EF" w:rsidRPr="00126D19">
        <w:t>, t</w:t>
      </w:r>
      <w:r w:rsidRPr="00126D19">
        <w:t xml:space="preserve">urbidity appeared to be higher </w:t>
      </w:r>
      <w:r w:rsidR="009E2DF0" w:rsidRPr="00126D19">
        <w:t xml:space="preserve">in </w:t>
      </w:r>
      <w:r w:rsidRPr="00126D19">
        <w:t>2017</w:t>
      </w:r>
      <w:r w:rsidR="009E2DF0" w:rsidRPr="00126D19">
        <w:t xml:space="preserve"> and 2018</w:t>
      </w:r>
      <w:r w:rsidR="008237EF" w:rsidRPr="00126D19">
        <w:t xml:space="preserve"> compared to other years</w:t>
      </w:r>
      <w:r w:rsidR="00044B93" w:rsidRPr="00126D19">
        <w:t xml:space="preserve"> (Figure 6C)</w:t>
      </w:r>
      <w:r w:rsidR="0038653C" w:rsidRPr="00126D19">
        <w:t>.</w:t>
      </w:r>
      <w:r w:rsidR="00E148DE" w:rsidRPr="00126D19">
        <w:t xml:space="preserve"> </w:t>
      </w:r>
      <w:proofErr w:type="spellStart"/>
      <w:r w:rsidR="001101B0" w:rsidRPr="00126D19">
        <w:t>Chl</w:t>
      </w:r>
      <w:proofErr w:type="spellEnd"/>
      <w:r w:rsidR="001101B0" w:rsidRPr="00126D19">
        <w:t>-</w:t>
      </w:r>
      <w:r w:rsidR="001101B0" w:rsidRPr="00126D19">
        <w:rPr>
          <w:i/>
          <w:iCs/>
        </w:rPr>
        <w:t>a</w:t>
      </w:r>
      <w:r w:rsidR="001101B0" w:rsidRPr="00126D19">
        <w:t xml:space="preserve"> was variable but generally highe</w:t>
      </w:r>
      <w:r w:rsidR="006C1C4B" w:rsidRPr="00126D19">
        <w:t>st</w:t>
      </w:r>
      <w:r w:rsidR="001101B0" w:rsidRPr="00126D19">
        <w:t xml:space="preserve"> in the </w:t>
      </w:r>
      <w:r w:rsidR="006C1C4B" w:rsidRPr="00126D19">
        <w:t xml:space="preserve">warmer months at all stations </w:t>
      </w:r>
      <w:r w:rsidR="00E148DE" w:rsidRPr="00126D19">
        <w:t>(Figure 6D).</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commentRangeStart w:id="11"/>
      <w:r w:rsidRPr="00FA04F1">
        <w:rPr>
          <w:b/>
        </w:rPr>
        <w:t xml:space="preserve">Figure </w:t>
      </w:r>
      <w:r w:rsidR="00FE785B">
        <w:rPr>
          <w:b/>
        </w:rPr>
        <w:t>6</w:t>
      </w:r>
      <w:commentRangeEnd w:id="11"/>
      <w:r w:rsidR="001C7E40">
        <w:rPr>
          <w:rStyle w:val="CommentReference"/>
          <w:rFonts w:eastAsia="SimSun"/>
          <w:lang w:eastAsia="zh-CN" w:bidi="ar-SA"/>
        </w:rPr>
        <w:commentReference w:id="11"/>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034842EB" w14:textId="0783A896" w:rsidR="00670FE2" w:rsidRPr="00126D19" w:rsidRDefault="00E66C87" w:rsidP="00670FE2">
      <w:pPr>
        <w:pStyle w:val="MDPI31text"/>
      </w:pPr>
      <w:r w:rsidRPr="00126D19">
        <w:t>M</w:t>
      </w:r>
      <w:r w:rsidR="0038653C" w:rsidRPr="00126D19">
        <w:t>onthly mini</w:t>
      </w:r>
      <w:r w:rsidR="00E05A87" w:rsidRPr="00126D19">
        <w:t>mum</w:t>
      </w:r>
      <w:r w:rsidR="0038653C" w:rsidRPr="00126D19">
        <w:t xml:space="preserve"> salinities (Figure </w:t>
      </w:r>
      <w:r w:rsidR="0083442A" w:rsidRPr="00126D19">
        <w:t>7A</w:t>
      </w:r>
      <w:r w:rsidR="0038653C" w:rsidRPr="00126D19">
        <w:t xml:space="preserve">) and maximum turbidity (Figure </w:t>
      </w:r>
      <w:r w:rsidR="0083442A" w:rsidRPr="00126D19">
        <w:t>7B</w:t>
      </w:r>
      <w:r w:rsidR="0038653C" w:rsidRPr="00126D19">
        <w:t xml:space="preserve">) revealed more distinctive patterns between years. </w:t>
      </w:r>
      <w:r w:rsidR="00276247" w:rsidRPr="00126D19">
        <w:t xml:space="preserve">Minimum salinities at </w:t>
      </w:r>
      <w:r w:rsidR="004A72BC" w:rsidRPr="00126D19">
        <w:t xml:space="preserve">the more marine stations </w:t>
      </w:r>
      <w:r w:rsidR="0038653C" w:rsidRPr="00126D19">
        <w:t>(FM</w:t>
      </w:r>
      <w:r w:rsidR="00670FE2" w:rsidRPr="00126D19">
        <w:t>WQ</w:t>
      </w:r>
      <w:r w:rsidR="0038653C" w:rsidRPr="00126D19">
        <w:t xml:space="preserve"> and SS</w:t>
      </w:r>
      <w:r w:rsidR="00670FE2" w:rsidRPr="00126D19">
        <w:t>WQ</w:t>
      </w:r>
      <w:r w:rsidR="0038653C" w:rsidRPr="00126D19">
        <w:t>)</w:t>
      </w:r>
      <w:r w:rsidR="00276247" w:rsidRPr="00126D19">
        <w:t xml:space="preserve"> were high during the first </w:t>
      </w:r>
      <w:r w:rsidR="00714EF0" w:rsidRPr="00126D19">
        <w:t>few years of the study, then</w:t>
      </w:r>
      <w:r w:rsidR="0038653C" w:rsidRPr="00126D19">
        <w:t xml:space="preserve"> fell below </w:t>
      </w:r>
      <w:r w:rsidR="00687D2F" w:rsidRPr="00126D19">
        <w:t xml:space="preserve">20 </w:t>
      </w:r>
      <w:r w:rsidR="0038653C" w:rsidRPr="00126D19">
        <w:t>PSU in the fall of 2017</w:t>
      </w:r>
      <w:r w:rsidR="00714EF0" w:rsidRPr="00126D19">
        <w:t xml:space="preserve"> and</w:t>
      </w:r>
      <w:r w:rsidR="00D26750" w:rsidRPr="00126D19">
        <w:t xml:space="preserve"> </w:t>
      </w:r>
      <w:r w:rsidR="0038653C" w:rsidRPr="00126D19">
        <w:t xml:space="preserve">remained </w:t>
      </w:r>
      <w:r w:rsidR="002811C8" w:rsidRPr="00126D19">
        <w:t>more variable</w:t>
      </w:r>
      <w:r w:rsidR="001B08D9" w:rsidRPr="00126D19">
        <w:t xml:space="preserve"> through 2020</w:t>
      </w:r>
      <w:r w:rsidR="0038653C" w:rsidRPr="00126D19">
        <w:t>. There was also a sharp decrease in salinity at the FM</w:t>
      </w:r>
      <w:r w:rsidR="00670FE2" w:rsidRPr="00126D19">
        <w:t>WQ</w:t>
      </w:r>
      <w:r w:rsidR="0038653C" w:rsidRPr="00126D19">
        <w:t xml:space="preserve"> station in the late summer of 2019. </w:t>
      </w:r>
      <w:r w:rsidR="00631401" w:rsidRPr="00126D19">
        <w:t>S</w:t>
      </w:r>
      <w:r w:rsidR="0038653C" w:rsidRPr="00126D19">
        <w:t xml:space="preserve">pikes </w:t>
      </w:r>
      <w:r w:rsidR="00631401" w:rsidRPr="00126D19">
        <w:t xml:space="preserve">in turbidity maxima </w:t>
      </w:r>
      <w:r w:rsidR="0038653C" w:rsidRPr="00126D19">
        <w:t>were observed in the fall of 2016 and 2017, and in the early spring of 2020.</w:t>
      </w:r>
    </w:p>
    <w:p w14:paraId="6A179766" w14:textId="041E8D70" w:rsidR="000B3B2E" w:rsidRDefault="00276ED8" w:rsidP="000B3B2E">
      <w:pPr>
        <w:pStyle w:val="MDPI31text"/>
      </w:pPr>
      <w:r w:rsidRPr="00126D19">
        <w:t>Mean and maximum t</w:t>
      </w:r>
      <w:r w:rsidR="00B61D5A" w:rsidRPr="00126D19">
        <w:t xml:space="preserve">emperature, salinity, </w:t>
      </w:r>
      <w:r w:rsidR="00632FCF" w:rsidRPr="00126D19">
        <w:t>turbidity</w:t>
      </w:r>
      <w:r w:rsidR="00126D19">
        <w:t>,</w:t>
      </w:r>
      <w:r w:rsidR="00632FCF" w:rsidRPr="00126D19">
        <w:t xml:space="preserve"> </w:t>
      </w:r>
      <w:r w:rsidR="00B61D5A" w:rsidRPr="00126D19">
        <w:t xml:space="preserve">and </w:t>
      </w:r>
      <w:proofErr w:type="spellStart"/>
      <w:r w:rsidR="00B61D5A" w:rsidRPr="00126D19">
        <w:t>chl</w:t>
      </w:r>
      <w:proofErr w:type="spellEnd"/>
      <w:r w:rsidR="00B61D5A" w:rsidRPr="00126D19">
        <w:t>-</w:t>
      </w:r>
      <w:r w:rsidR="00B61D5A" w:rsidRPr="00126D19">
        <w:rPr>
          <w:i/>
          <w:iCs/>
        </w:rPr>
        <w:t>a</w:t>
      </w:r>
      <w:r w:rsidR="00B61D5A" w:rsidRPr="00126D19">
        <w:t xml:space="preserve"> were higher inside </w:t>
      </w:r>
      <w:r w:rsidR="000B3B2E" w:rsidRPr="00126D19">
        <w:t>the settlement period (April – October) compared</w:t>
      </w:r>
      <w:r w:rsidR="009B5537" w:rsidRPr="00126D19">
        <w:t xml:space="preserve"> to</w:t>
      </w:r>
      <w:r w:rsidR="000B3B2E" w:rsidRPr="00126D19">
        <w:t xml:space="preserve"> outside (January – March, November – December)</w:t>
      </w:r>
      <w:r w:rsidR="009D1CCF" w:rsidRPr="00126D19">
        <w:t xml:space="preserve"> </w:t>
      </w:r>
      <w:r w:rsidR="005D2897" w:rsidRPr="00126D19">
        <w:t xml:space="preserve">at all stations </w:t>
      </w:r>
      <w:r w:rsidR="000B3B2E" w:rsidRPr="00126D19">
        <w:t>(Table 4).</w:t>
      </w:r>
      <w:r w:rsidR="00570D86" w:rsidRPr="00126D19">
        <w:t xml:space="preserve"> </w:t>
      </w:r>
      <w:r w:rsidR="00B426B5" w:rsidRPr="00126D19">
        <w:t>Within the settlement period, m</w:t>
      </w:r>
      <w:r w:rsidR="00570D86" w:rsidRPr="00126D19">
        <w:t>inimum temperatures were higher</w:t>
      </w:r>
      <w:r w:rsidR="00407D5D" w:rsidRPr="00126D19">
        <w:t xml:space="preserve"> and</w:t>
      </w:r>
      <w:r w:rsidR="00570D86" w:rsidRPr="00126D19">
        <w:t xml:space="preserve"> minimum salinities were lower</w:t>
      </w:r>
      <w:r w:rsidR="000B3B2E" w:rsidRPr="00126D19">
        <w:t xml:space="preserve"> </w:t>
      </w:r>
      <w:r w:rsidR="00407D5D" w:rsidRPr="00126D19">
        <w:t>compared to outside</w:t>
      </w:r>
      <w:r w:rsidR="00EE3996" w:rsidRPr="00126D19">
        <w:t xml:space="preserve"> the settlement period</w:t>
      </w:r>
      <w:r w:rsidR="00407D5D" w:rsidRPr="00126D19">
        <w:t xml:space="preserve"> (Table 4).</w:t>
      </w:r>
    </w:p>
    <w:p w14:paraId="4DB93541" w14:textId="1A998F4B" w:rsidR="00E62043" w:rsidRDefault="00697BC8" w:rsidP="00890CD4">
      <w:pPr>
        <w:pStyle w:val="MDPI31text"/>
        <w:ind w:left="0" w:firstLine="0"/>
        <w:jc w:val="right"/>
      </w:pPr>
      <w:r>
        <w:rPr>
          <w:noProof/>
          <w:snapToGrid/>
        </w:rPr>
        <w:lastRenderedPageBreak/>
        <w:drawing>
          <wp:inline distT="0" distB="0" distL="0" distR="0" wp14:anchorId="101B006C" wp14:editId="3877228F">
            <wp:extent cx="5029210" cy="4572009"/>
            <wp:effectExtent l="0" t="0" r="0" b="0"/>
            <wp:docPr id="125304975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9751" name="Picture 1" descr="Chart, histogram&#10;&#10;Description automatically generated"/>
                    <pic:cNvPicPr/>
                  </pic:nvPicPr>
                  <pic:blipFill>
                    <a:blip r:embed="rId28"/>
                    <a:stretch>
                      <a:fillRect/>
                    </a:stretch>
                  </pic:blipFill>
                  <pic:spPr>
                    <a:xfrm>
                      <a:off x="0" y="0"/>
                      <a:ext cx="5029210" cy="4572009"/>
                    </a:xfrm>
                    <a:prstGeom prst="rect">
                      <a:avLst/>
                    </a:prstGeom>
                  </pic:spPr>
                </pic:pic>
              </a:graphicData>
            </a:graphic>
          </wp:inline>
        </w:drawing>
      </w:r>
    </w:p>
    <w:p w14:paraId="63935A0C" w14:textId="5C7543CF" w:rsidR="00E62043" w:rsidRDefault="00E62043" w:rsidP="00890CD4">
      <w:pPr>
        <w:pStyle w:val="MDPI51figurecaption"/>
      </w:pPr>
      <w:commentRangeStart w:id="12"/>
      <w:r w:rsidRPr="00FA04F1">
        <w:rPr>
          <w:b/>
        </w:rPr>
        <w:t xml:space="preserve">Figure </w:t>
      </w:r>
      <w:r w:rsidR="00FE785B">
        <w:rPr>
          <w:b/>
        </w:rPr>
        <w:t>7</w:t>
      </w:r>
      <w:r w:rsidRPr="00FA04F1">
        <w:rPr>
          <w:b/>
        </w:rPr>
        <w:t xml:space="preserve">. </w:t>
      </w:r>
      <w:commentRangeEnd w:id="12"/>
      <w:r w:rsidR="001C7E40">
        <w:rPr>
          <w:rStyle w:val="CommentReference"/>
          <w:rFonts w:eastAsia="SimSun"/>
          <w:lang w:eastAsia="zh-CN" w:bidi="ar-SA"/>
        </w:rPr>
        <w:commentReference w:id="12"/>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434F0617" w14:textId="77777777" w:rsidR="00D30A1D" w:rsidRDefault="00D30A1D" w:rsidP="00FC758B">
      <w:pPr>
        <w:pStyle w:val="MDPI41tablecaption"/>
        <w:rPr>
          <w:b/>
        </w:rPr>
      </w:pPr>
    </w:p>
    <w:p w14:paraId="7242B830" w14:textId="77777777" w:rsidR="00D30A1D" w:rsidRDefault="00D30A1D" w:rsidP="00FC758B">
      <w:pPr>
        <w:pStyle w:val="MDPI41tablecaption"/>
        <w:rPr>
          <w:b/>
        </w:rPr>
      </w:pPr>
    </w:p>
    <w:p w14:paraId="65B6741C" w14:textId="77777777" w:rsidR="00D30A1D" w:rsidRDefault="00D30A1D" w:rsidP="00FC758B">
      <w:pPr>
        <w:pStyle w:val="MDPI41tablecaption"/>
        <w:rPr>
          <w:b/>
        </w:rPr>
      </w:pPr>
    </w:p>
    <w:p w14:paraId="7969C6B8" w14:textId="77777777" w:rsidR="00D30A1D" w:rsidRDefault="00D30A1D" w:rsidP="00FC758B">
      <w:pPr>
        <w:pStyle w:val="MDPI41tablecaption"/>
        <w:rPr>
          <w:b/>
        </w:rPr>
      </w:pPr>
    </w:p>
    <w:p w14:paraId="1FBE4750" w14:textId="77777777" w:rsidR="00D30A1D" w:rsidRDefault="00D30A1D" w:rsidP="00FC758B">
      <w:pPr>
        <w:pStyle w:val="MDPI41tablecaption"/>
        <w:rPr>
          <w:b/>
        </w:rPr>
      </w:pPr>
    </w:p>
    <w:p w14:paraId="2212F9A2" w14:textId="77777777" w:rsidR="00D30A1D" w:rsidRDefault="00D30A1D" w:rsidP="00FC758B">
      <w:pPr>
        <w:pStyle w:val="MDPI41tablecaption"/>
        <w:rPr>
          <w:b/>
        </w:rPr>
      </w:pPr>
    </w:p>
    <w:p w14:paraId="1DF6A23B" w14:textId="77777777" w:rsidR="00D30A1D" w:rsidRDefault="00D30A1D" w:rsidP="00FC758B">
      <w:pPr>
        <w:pStyle w:val="MDPI41tablecaption"/>
        <w:rPr>
          <w:b/>
        </w:rPr>
      </w:pPr>
    </w:p>
    <w:p w14:paraId="2382BA87" w14:textId="77777777" w:rsidR="00D30A1D" w:rsidRDefault="00D30A1D" w:rsidP="00FC758B">
      <w:pPr>
        <w:pStyle w:val="MDPI41tablecaption"/>
        <w:rPr>
          <w:b/>
        </w:rPr>
      </w:pPr>
    </w:p>
    <w:p w14:paraId="1579F500" w14:textId="77777777" w:rsidR="00D30A1D" w:rsidRDefault="00D30A1D" w:rsidP="00FC758B">
      <w:pPr>
        <w:pStyle w:val="MDPI41tablecaption"/>
        <w:rPr>
          <w:b/>
        </w:rPr>
      </w:pPr>
    </w:p>
    <w:p w14:paraId="651EF3CC" w14:textId="77777777" w:rsidR="00D30A1D" w:rsidRDefault="00D30A1D" w:rsidP="00FC758B">
      <w:pPr>
        <w:pStyle w:val="MDPI41tablecaption"/>
        <w:rPr>
          <w:b/>
        </w:rPr>
      </w:pPr>
    </w:p>
    <w:p w14:paraId="0306FE1E" w14:textId="77777777" w:rsidR="00D30A1D" w:rsidRDefault="00D30A1D" w:rsidP="00FC758B">
      <w:pPr>
        <w:pStyle w:val="MDPI41tablecaption"/>
        <w:rPr>
          <w:b/>
        </w:rPr>
      </w:pPr>
    </w:p>
    <w:p w14:paraId="125702DE" w14:textId="77777777" w:rsidR="00D30A1D" w:rsidRDefault="00D30A1D" w:rsidP="00FC758B">
      <w:pPr>
        <w:pStyle w:val="MDPI41tablecaption"/>
        <w:rPr>
          <w:b/>
        </w:rPr>
      </w:pPr>
    </w:p>
    <w:p w14:paraId="784D703C" w14:textId="6219C993" w:rsidR="00FC758B" w:rsidRPr="00482E36" w:rsidRDefault="00FC758B" w:rsidP="00FC758B">
      <w:pPr>
        <w:pStyle w:val="MDPI41tablecaption"/>
      </w:pPr>
      <w:r w:rsidRPr="00B07E0E">
        <w:rPr>
          <w:b/>
        </w:rPr>
        <w:lastRenderedPageBreak/>
        <w:t xml:space="preserve">Table </w:t>
      </w:r>
      <w:r w:rsidR="000B3B2E">
        <w:rPr>
          <w:b/>
        </w:rPr>
        <w:t>4</w:t>
      </w:r>
      <w:r w:rsidRPr="00B07E0E">
        <w:rPr>
          <w:b/>
        </w:rPr>
        <w:t xml:space="preserve">. </w:t>
      </w:r>
      <w:r w:rsidR="00482E36">
        <w:t xml:space="preserve">Summary statistics of water quality parameters inside the </w:t>
      </w:r>
      <w:r w:rsidR="009752CF">
        <w:t>oyster</w:t>
      </w:r>
      <w:r w:rsidR="00482E36">
        <w:t xml:space="preserve"> settlement period (April – October) and outside the settlement period (January – March, November – December)</w:t>
      </w:r>
      <w:r w:rsidR="00924AF1">
        <w:t xml:space="preserve"> from January 2015 – December 2020</w:t>
      </w:r>
      <w:r w:rsidR="00482E36">
        <w:t xml:space="preserve">. Temperature (Temp., Celsius), salinity (Sal., PSU), and turbidity (Turb., NTU) </w:t>
      </w:r>
      <w:r w:rsidR="00147BF2">
        <w:t xml:space="preserve">statistics were </w:t>
      </w:r>
      <w:r w:rsidR="00482E36">
        <w:t xml:space="preserve">calculated from 15-minute data.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w:t>
      </w:r>
      <w:r w:rsidR="0011603F">
        <w:t xml:space="preserve">statistics were calculated from </w:t>
      </w:r>
      <w:r w:rsidR="00482E36">
        <w:t>monthly duplicate</w:t>
      </w:r>
      <w:r w:rsidR="00EC0FF5">
        <w:t xml:space="preserve"> discrete sample</w:t>
      </w:r>
      <w:r w:rsidR="00482E36">
        <w:t xml:space="preserve"> </w:t>
      </w:r>
      <w:r w:rsidR="0011603F">
        <w:t>averages</w:t>
      </w:r>
      <w:r w:rsidR="00482E36">
        <w:t xml:space="preserve">. </w:t>
      </w:r>
      <w:r w:rsidR="00890CD4">
        <w:t>S</w:t>
      </w:r>
      <w:r w:rsidR="00B139E9">
        <w:t>D</w:t>
      </w:r>
      <w:r w:rsidR="00890CD4">
        <w:t xml:space="preserve"> = standard </w:t>
      </w:r>
      <w:r w:rsidR="00B139E9">
        <w:t>deviation</w:t>
      </w:r>
      <w:r w:rsidR="00890CD4">
        <w:t xml:space="preserve">.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24FB8866" w:rsidR="00FC758B" w:rsidRPr="00655E61" w:rsidRDefault="00FC758B"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7D1D22C8" w:rsidR="00FC758B" w:rsidRPr="00655E61" w:rsidRDefault="00697BC8" w:rsidP="00FC758B">
            <w:pPr>
              <w:pStyle w:val="MDPI42tablebody"/>
            </w:pPr>
            <w:r>
              <w:t>2.79</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3311CB07" w:rsidR="00FC758B" w:rsidRPr="00655E61" w:rsidRDefault="00697BC8" w:rsidP="00FC758B">
            <w:pPr>
              <w:pStyle w:val="MDPI42tablebody"/>
            </w:pPr>
            <w:r>
              <w:t>7.74</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1B3AAF22" w:rsidR="00FC758B" w:rsidRPr="00655E61" w:rsidRDefault="00697BC8" w:rsidP="00FC758B">
            <w:pPr>
              <w:pStyle w:val="MDPI42tablebody"/>
            </w:pPr>
            <w:r>
              <w:t>7.39</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2A9A029" w:rsidR="00697BC8" w:rsidRPr="00655E61" w:rsidRDefault="00697BC8" w:rsidP="00697BC8">
            <w:pPr>
              <w:pStyle w:val="MDPI42tablebody"/>
            </w:pPr>
            <w:r>
              <w:t>3.42</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036F33A7" w:rsidR="00FC758B" w:rsidRPr="00655E61" w:rsidRDefault="00697BC8" w:rsidP="00FC758B">
            <w:pPr>
              <w:pStyle w:val="MDPI42tablebody"/>
            </w:pPr>
            <w:r>
              <w:t>3.43</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5C8BF724" w:rsidR="00FC758B" w:rsidRPr="00655E61" w:rsidRDefault="00697BC8" w:rsidP="00FC758B">
            <w:pPr>
              <w:pStyle w:val="MDPI42tablebody"/>
            </w:pPr>
            <w:r>
              <w:t>5.33</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2D3D7C88" w:rsidR="00FC758B" w:rsidRPr="00655E61" w:rsidRDefault="00697BC8" w:rsidP="00FC758B">
            <w:pPr>
              <w:pStyle w:val="MDPI42tablebody"/>
            </w:pPr>
            <w:r>
              <w:t>3.93</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75A5F560" w:rsidR="00FC758B" w:rsidRPr="00655E61" w:rsidRDefault="00697BC8" w:rsidP="00FC758B">
            <w:pPr>
              <w:pStyle w:val="MDPI42tablebody"/>
            </w:pPr>
            <w:r>
              <w:t>1.51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28B738EC" w:rsidR="00391E09" w:rsidRPr="00655E61" w:rsidRDefault="00391E09"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492D7B7F" w:rsidR="00391E09" w:rsidRPr="00655E61" w:rsidRDefault="00697BC8" w:rsidP="00FC758B">
            <w:pPr>
              <w:pStyle w:val="MDPI42tablebody"/>
            </w:pPr>
            <w:r>
              <w:t>2.83</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11EE3EF3" w:rsidR="0065735A" w:rsidRPr="00655E61" w:rsidRDefault="00697BC8" w:rsidP="00FC758B">
            <w:pPr>
              <w:pStyle w:val="MDPI42tablebody"/>
            </w:pPr>
            <w:r>
              <w:t>2.66</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33643338" w:rsidR="0065735A" w:rsidRPr="00655E61" w:rsidRDefault="00697BC8" w:rsidP="00FC758B">
            <w:pPr>
              <w:pStyle w:val="MDPI42tablebody"/>
            </w:pPr>
            <w:r>
              <w:t>7.14</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66052AF3" w:rsidR="0065735A" w:rsidRPr="00655E61" w:rsidRDefault="00697BC8" w:rsidP="00FC758B">
            <w:pPr>
              <w:pStyle w:val="MDPI42tablebody"/>
            </w:pPr>
            <w:r>
              <w:t>2.20</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18D8B820" w:rsidR="0065735A" w:rsidRPr="00655E61" w:rsidRDefault="00697BC8" w:rsidP="00FC758B">
            <w:pPr>
              <w:pStyle w:val="MDPI42tablebody"/>
            </w:pPr>
            <w:r>
              <w:t>3.08</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353C559A" w:rsidR="0065735A" w:rsidRPr="00655E61" w:rsidRDefault="00697BC8" w:rsidP="00FC758B">
            <w:pPr>
              <w:pStyle w:val="MDPI42tablebody"/>
            </w:pPr>
            <w:r>
              <w:t>2.11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0502267F" w:rsidR="0065735A" w:rsidRPr="00655E61" w:rsidRDefault="00697BC8" w:rsidP="00FC758B">
            <w:pPr>
              <w:pStyle w:val="MDPI42tablebody"/>
            </w:pPr>
            <w:r>
              <w:t>5.82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5A0086C4" w:rsidR="0065735A" w:rsidRPr="00655E61" w:rsidRDefault="00697BC8" w:rsidP="00FC758B">
            <w:pPr>
              <w:pStyle w:val="MDPI42tablebody"/>
            </w:pPr>
            <w:r>
              <w:t>1.45</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115A3D50" w:rsidR="00391E09" w:rsidRPr="00655E61" w:rsidRDefault="00391E09" w:rsidP="00391E09">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6E6EFDA1" w:rsidR="0065735A" w:rsidRPr="00655E61" w:rsidRDefault="00697BC8" w:rsidP="00391E09">
            <w:pPr>
              <w:pStyle w:val="MDPI42tablebody"/>
            </w:pPr>
            <w:r>
              <w:t>2.71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79E5EFA8" w:rsidR="0065735A" w:rsidRPr="00655E61" w:rsidRDefault="00697BC8" w:rsidP="00391E09">
            <w:pPr>
              <w:pStyle w:val="MDPI42tablebody"/>
            </w:pPr>
            <w:r>
              <w:t>2.61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00F69839" w:rsidR="0065735A" w:rsidRPr="00655E61" w:rsidRDefault="00697BC8" w:rsidP="00391E09">
            <w:pPr>
              <w:pStyle w:val="MDPI42tablebody"/>
            </w:pPr>
            <w:r>
              <w:t>6.08</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5155828" w:rsidR="0065735A" w:rsidRPr="00655E61" w:rsidRDefault="00697BC8" w:rsidP="00391E09">
            <w:pPr>
              <w:pStyle w:val="MDPI42tablebody"/>
            </w:pPr>
            <w:r>
              <w:t>2.68</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F2ED63C" w:rsidR="0065735A" w:rsidRPr="00655E61" w:rsidRDefault="00697BC8" w:rsidP="00391E09">
            <w:pPr>
              <w:pStyle w:val="MDPI42tablebody"/>
            </w:pPr>
            <w:r>
              <w:t>3.04</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2CB12838" w:rsidR="0065735A" w:rsidRPr="00655E61" w:rsidRDefault="00697BC8" w:rsidP="00391E09">
            <w:pPr>
              <w:pStyle w:val="MDPI42tablebody"/>
            </w:pPr>
            <w:r>
              <w:t>1.97</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0FA4E575" w:rsidR="0065735A" w:rsidRPr="00655E61" w:rsidRDefault="00697BC8" w:rsidP="00391E09">
            <w:pPr>
              <w:pStyle w:val="MDPI42tablebody"/>
            </w:pPr>
            <w:r>
              <w:t>4.29</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4B892A77" w:rsidR="0065735A" w:rsidRPr="00655E61" w:rsidRDefault="00697BC8" w:rsidP="00391E09">
            <w:pPr>
              <w:pStyle w:val="MDPI42tablebody"/>
            </w:pPr>
            <w:r>
              <w:t>1.34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13" w:name="page3"/>
      <w:bookmarkEnd w:id="13"/>
    </w:p>
    <w:p w14:paraId="4F1C628C" w14:textId="36B3BCF8" w:rsidR="009A445C" w:rsidRDefault="009A445C" w:rsidP="009A445C">
      <w:pPr>
        <w:pStyle w:val="MDPI21heading1"/>
      </w:pPr>
      <w:r w:rsidRPr="00325902">
        <w:t xml:space="preserve">4. </w:t>
      </w:r>
      <w:commentRangeStart w:id="14"/>
      <w:commentRangeStart w:id="15"/>
      <w:r w:rsidRPr="00325902">
        <w:t>Discussion</w:t>
      </w:r>
      <w:commentRangeEnd w:id="14"/>
      <w:r w:rsidR="001C7E40">
        <w:rPr>
          <w:rStyle w:val="CommentReference"/>
          <w:rFonts w:eastAsia="SimSun"/>
          <w:b w:val="0"/>
          <w:snapToGrid/>
          <w:lang w:eastAsia="zh-CN" w:bidi="ar-SA"/>
        </w:rPr>
        <w:commentReference w:id="14"/>
      </w:r>
      <w:commentRangeEnd w:id="15"/>
      <w:r w:rsidR="001442D8">
        <w:rPr>
          <w:rStyle w:val="CommentReference"/>
          <w:rFonts w:eastAsia="SimSun"/>
          <w:b w:val="0"/>
          <w:snapToGrid/>
          <w:lang w:eastAsia="zh-CN" w:bidi="ar-SA"/>
        </w:rPr>
        <w:commentReference w:id="15"/>
      </w:r>
    </w:p>
    <w:p w14:paraId="4DF1235C" w14:textId="008904C2" w:rsidR="00221AA8" w:rsidRDefault="00221AA8" w:rsidP="00221AA8">
      <w:pPr>
        <w:pStyle w:val="MDPI31text"/>
      </w:pPr>
      <w:r w:rsidRPr="00FD48A4">
        <w:t xml:space="preserve">Overall, </w:t>
      </w:r>
      <w:r w:rsidR="009752CF">
        <w:t>oyster</w:t>
      </w:r>
      <w:r w:rsidRPr="00FD48A4">
        <w:t xml:space="preserve"> settlement increased over the course of the study and peak settlement shifted from </w:t>
      </w:r>
      <w:r w:rsidR="00F5057C">
        <w:t xml:space="preserve">April </w:t>
      </w:r>
      <w:r w:rsidRPr="00FD48A4">
        <w:t xml:space="preserve">to </w:t>
      </w:r>
      <w:r w:rsidR="00F5057C">
        <w:t>September</w:t>
      </w:r>
      <w:r w:rsidRPr="00FD48A4">
        <w:t xml:space="preserve">.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settlement: a small peak that occurred in the spring and a large peak in September. It is unclear whether this second and high peak in settlement reflected in later years would have also been observed in 2016</w:t>
      </w:r>
      <w:r w:rsidR="00101EAB">
        <w:t xml:space="preserve"> given the period of missing data</w:t>
      </w:r>
      <w:r>
        <w:t xml:space="preserve">. </w:t>
      </w:r>
      <w:r w:rsidRPr="006B1741">
        <w:t>In general, oysters in more southern portions of their range exhibit longer spawning periods than their more northern counterparts</w:t>
      </w:r>
      <w:r>
        <w:t xml:space="preserve"> </w:t>
      </w:r>
      <w:r w:rsidR="004E3CC5">
        <w:t>[43]</w:t>
      </w:r>
      <w:r>
        <w:t xml:space="preserve">. Peak settlement in September has been found in North Carolina </w:t>
      </w:r>
      <w:r w:rsidR="004E3CC5">
        <w:t>[86]</w:t>
      </w:r>
      <w:r>
        <w:t xml:space="preserve"> and North Inlet, South Carolina </w:t>
      </w:r>
      <w:r w:rsidR="004E3CC5">
        <w:t>[51]</w:t>
      </w:r>
      <w:r w:rsidR="006F22C0">
        <w:t xml:space="preserve">, as well as October in Sapelo Sound, Georgia </w:t>
      </w:r>
      <w:r w:rsidR="004E3CC5">
        <w:t>[55, 56]</w:t>
      </w:r>
      <w:r w:rsidR="006F22C0">
        <w:t>.</w:t>
      </w:r>
      <w:r>
        <w:t xml:space="preserve"> The length of the settlement period in this study (April – </w:t>
      </w:r>
      <w:r w:rsidR="00A90590">
        <w:t>October</w:t>
      </w:r>
      <w:r>
        <w:t xml:space="preserve">) was like other studies in similar latitudes along the southeastern United States and Gulf of Mexico which found peaks in both spring and </w:t>
      </w:r>
      <w:r w:rsidR="00A122F9">
        <w:t>early fall</w:t>
      </w:r>
      <w:r>
        <w:t xml:space="preserve"> </w:t>
      </w:r>
      <w:r w:rsidR="00143760">
        <w:t>[51, 64, 71, 87-92]</w:t>
      </w:r>
      <w:r>
        <w:t xml:space="preserve">. This study therefore complements previously established settlement </w:t>
      </w:r>
      <w:proofErr w:type="gramStart"/>
      <w:r>
        <w:t>period</w:t>
      </w:r>
      <w:r w:rsidR="006F22C0">
        <w:t>s,</w:t>
      </w:r>
      <w:proofErr w:type="gramEnd"/>
      <w:r w:rsidR="006F22C0">
        <w:t xml:space="preserve"> however, these previous studies include</w:t>
      </w:r>
      <w:r w:rsidR="00A122F9">
        <w:t xml:space="preserve"> both</w:t>
      </w:r>
      <w:r w:rsidR="006F22C0">
        <w:t xml:space="preserve"> intertidal and subtidal eastern oyster reefs</w:t>
      </w:r>
      <w:r>
        <w:t>.</w:t>
      </w:r>
    </w:p>
    <w:p w14:paraId="250202CE" w14:textId="5DC94820"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w:t>
      </w:r>
      <w:r w:rsidR="009752CF">
        <w:t>oyster</w:t>
      </w:r>
      <w:r w:rsidRPr="00241678">
        <w:t xml:space="preserve">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956650">
        <w:t>on the ends of a 0.3 km stretch</w:t>
      </w:r>
      <w:r w:rsidR="006A29FB">
        <w:t xml:space="preserve"> of an enhancement project by the GTMNERR and Northeast Florida Aquatic Preserves</w:t>
      </w:r>
      <w:r w:rsidR="00956650">
        <w:t xml:space="preserve"> at Wright’s Landing.</w:t>
      </w:r>
      <w:r w:rsidR="006A29FB">
        <w:t xml:space="preserve"> </w:t>
      </w:r>
    </w:p>
    <w:p w14:paraId="23FD91EA" w14:textId="448FE7C4" w:rsidR="0013240F" w:rsidRDefault="00BF2A35" w:rsidP="00DE5BDE">
      <w:pPr>
        <w:pStyle w:val="MDPI31text"/>
      </w:pPr>
      <w:r>
        <w:t xml:space="preserve">The settlement success was often higher in the trees deployed along the constructed reefs compared to the tree across the river </w:t>
      </w:r>
      <w:r w:rsidR="00956650">
        <w:t>on</w:t>
      </w:r>
      <w:r>
        <w:t xml:space="preserve"> a natural oyster reef, leading to the high </w:t>
      </w:r>
      <w:r>
        <w:lastRenderedPageBreak/>
        <w:t>variation in the region over the course of the study.</w:t>
      </w:r>
      <w:r w:rsidR="00956650">
        <w:t xml:space="preserve">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w:t>
      </w:r>
      <w:r w:rsidR="00575A53">
        <w:t xml:space="preserve">In addition to the installed artificial reef, this shoreline is also protected by a </w:t>
      </w:r>
      <w:r w:rsidR="008D33C8">
        <w:t xml:space="preserve">well-documented </w:t>
      </w:r>
      <w:r w:rsidR="00575A53">
        <w:t xml:space="preserve">sandbar </w:t>
      </w:r>
      <w:r w:rsidR="006C2654">
        <w:t>[93]</w:t>
      </w:r>
      <w:r w:rsidR="008D33C8">
        <w:t xml:space="preserve"> </w:t>
      </w:r>
      <w:r w:rsidR="00575A53">
        <w:t>that protrudes out into the river along the length of the installation.</w:t>
      </w:r>
      <w:r w:rsidR="00956650">
        <w:t xml:space="preserve"> It is possible that entrapment by the sandbar may have influenced </w:t>
      </w:r>
      <w:r w:rsidR="006C2654">
        <w:t>the settlement</w:t>
      </w:r>
      <w:r w:rsidR="00956650">
        <w:t xml:space="preserve"> rate at these two trees.</w:t>
      </w:r>
    </w:p>
    <w:p w14:paraId="7393DC06" w14:textId="16619CA9"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t>
      </w:r>
      <w:r w:rsidR="008D33C8">
        <w:t xml:space="preserve">all the </w:t>
      </w:r>
      <w:r>
        <w:t>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w:t>
      </w:r>
      <w:r w:rsidR="009752CF">
        <w:t>oyster</w:t>
      </w:r>
      <w:r w:rsidR="00FF1CFB">
        <w:t xml:space="preserve">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6C2654">
        <w:t xml:space="preserve">[94]. </w:t>
      </w:r>
      <w:r>
        <w:t>In addition to the TR region, t</w:t>
      </w:r>
      <w:r w:rsidRPr="00241678">
        <w:t>he Saint Augustine (SA) region also had high</w:t>
      </w:r>
      <w:r w:rsidR="009752CF">
        <w:t xml:space="preserve"> counts of spat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residence times </w:t>
      </w:r>
      <w:r w:rsidR="008D33C8">
        <w:t xml:space="preserve">of watersheds in the estuary </w:t>
      </w:r>
      <w:r>
        <w:t xml:space="preserve">and the watershed in which the trees were deployed for the SA region </w:t>
      </w:r>
      <w:r w:rsidR="008D33C8">
        <w:t>was found to have a residence time</w:t>
      </w:r>
      <w:r>
        <w:t xml:space="preserve"> exceeding 30 days </w:t>
      </w:r>
      <w:r w:rsidR="006C2654">
        <w:t xml:space="preserve">[62]. </w:t>
      </w:r>
      <w:r w:rsidRPr="00241678">
        <w:t xml:space="preserve">The TR region was also found to have a </w:t>
      </w:r>
      <w:r w:rsidR="0096522B">
        <w:t>relatively long</w:t>
      </w:r>
      <w:r w:rsidR="0096522B" w:rsidRPr="00241678">
        <w:t xml:space="preserve"> </w:t>
      </w:r>
      <w:r w:rsidRPr="00241678">
        <w:t>residence</w:t>
      </w:r>
      <w:r w:rsidR="00214E45">
        <w:t xml:space="preserve"> time</w:t>
      </w:r>
      <w:r w:rsidRPr="00241678">
        <w:t xml:space="preserve"> at 16.1 days. The </w:t>
      </w:r>
      <w:r w:rsidR="0096522B">
        <w:t>longer</w:t>
      </w:r>
      <w:r w:rsidR="0096522B" w:rsidRPr="00241678">
        <w:t xml:space="preserve"> </w:t>
      </w:r>
      <w:r w:rsidRPr="00241678">
        <w:t xml:space="preserve">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90E01DC" w14:textId="54514577" w:rsidR="00117ADA" w:rsidRDefault="0021236B" w:rsidP="008279DB">
      <w:pPr>
        <w:pStyle w:val="MDPI31text"/>
      </w:pPr>
      <w:r>
        <w:t xml:space="preserve">SA and FM were found to have some of the highest densities of oysters during the GTMNERR pilot </w:t>
      </w:r>
      <w:r w:rsidR="00971FB4">
        <w:t xml:space="preserve">oyster </w:t>
      </w:r>
      <w:r>
        <w:t>monitoring project in 2014-2016</w:t>
      </w:r>
      <w:r w:rsidR="006C2654">
        <w:t xml:space="preserve"> [59]</w:t>
      </w:r>
      <w:r>
        <w:t xml:space="preserve"> but </w:t>
      </w:r>
      <w:r w:rsidR="00C71707">
        <w:t>had</w:t>
      </w:r>
      <w:r>
        <w:t xml:space="preserve"> relatively low or the lowest spat </w:t>
      </w:r>
      <w:r w:rsidR="009752CF">
        <w:t>counts</w:t>
      </w:r>
      <w:r>
        <w:t xml:space="preserve"> during this study. Due to the quantity of oyster reefs in those regions, occupying a large spatial area, perhaps the settlement was lower on the </w:t>
      </w:r>
      <w:r w:rsidR="00971FB4">
        <w:t xml:space="preserve">trees </w:t>
      </w:r>
      <w:r>
        <w:t xml:space="preserve">given the amount of other available space </w:t>
      </w:r>
      <w:r w:rsidR="00971FB4">
        <w:t xml:space="preserve">for spat </w:t>
      </w:r>
      <w:r>
        <w:t xml:space="preserve">to settle. </w:t>
      </w:r>
      <w:r w:rsidR="009752CF">
        <w:t>Oyster</w:t>
      </w:r>
      <w:r w:rsidR="00C71707">
        <w:t xml:space="preserve"> settlement probability has been found to be higher on larger patches of reefs, but average settler densities are often higher on smaller patches </w:t>
      </w:r>
      <w:r w:rsidR="006C2654">
        <w:t>[95]</w:t>
      </w:r>
      <w:r w:rsidR="00C71707">
        <w:t>. Additionally, t</w:t>
      </w:r>
      <w:r>
        <w:t xml:space="preserve">he higher </w:t>
      </w:r>
      <w:r w:rsidR="00971FB4">
        <w:t xml:space="preserve">density of spat </w:t>
      </w:r>
      <w:r>
        <w:t xml:space="preserve">found in the TR on the constructed reef </w:t>
      </w:r>
      <w:r w:rsidR="00971FB4">
        <w:t xml:space="preserve">shoreline </w:t>
      </w:r>
      <w:r>
        <w:t>could likely resemble the effect of smaller patch reefs as they were more isolated from the natural oyster reefs in the area.</w:t>
      </w:r>
      <w:r w:rsidR="00117ADA">
        <w:t xml:space="preserve"> </w:t>
      </w:r>
    </w:p>
    <w:p w14:paraId="24D27904" w14:textId="7DF810D6" w:rsidR="00EF2A33" w:rsidRDefault="009E3A92" w:rsidP="006932B5">
      <w:pPr>
        <w:pStyle w:val="MDPI31text"/>
      </w:pPr>
      <w:r>
        <w:t xml:space="preserve">This study did not provide enough replication to quantify the effects of proximity to deep channels versus feeder creeks in </w:t>
      </w:r>
      <w:r w:rsidR="009752CF">
        <w:t>oyster</w:t>
      </w:r>
      <w:r>
        <w:t xml:space="preserve"> settlement in the GTM estuary, however there were trees deployed within the regions in both types of habita</w:t>
      </w:r>
      <w:r w:rsidRPr="00C71707">
        <w:t>ts.</w:t>
      </w:r>
      <w:r w:rsidRPr="00EA13E2">
        <w:t xml:space="preserve"> </w:t>
      </w:r>
      <w:r w:rsidR="00C71707" w:rsidRPr="00EA13E2">
        <w:t>Some trees, like those on th</w:t>
      </w:r>
      <w:r w:rsidR="003774F3" w:rsidRPr="00EA13E2">
        <w:t xml:space="preserve">e </w:t>
      </w:r>
      <w:r w:rsidR="00C71707">
        <w:t>TR</w:t>
      </w:r>
      <w:r w:rsidR="00231A59">
        <w:t>,</w:t>
      </w:r>
      <w:r w:rsidR="003774F3" w:rsidRPr="00EA13E2">
        <w:t xml:space="preserve"> were </w:t>
      </w:r>
      <w:r w:rsidR="00231A59">
        <w:t xml:space="preserve">deployed </w:t>
      </w:r>
      <w:r w:rsidRPr="00EA13E2">
        <w:t>along the Atlantic Intracoastal Waterway (ICW)</w:t>
      </w:r>
      <w:r w:rsidR="003774F3" w:rsidRPr="00EA13E2">
        <w:t xml:space="preserve"> boating channel</w:t>
      </w:r>
      <w:r w:rsidR="003774F3" w:rsidRPr="00C71707">
        <w:t>.</w:t>
      </w:r>
      <w:r w:rsidR="00C71707">
        <w:t xml:space="preserve"> Other trees were off navigational channels</w:t>
      </w:r>
      <w:r w:rsidR="003774F3">
        <w:t xml:space="preserve"> </w:t>
      </w:r>
      <w:r w:rsidR="00C71707">
        <w:t xml:space="preserve">beyond the </w:t>
      </w:r>
      <w:r w:rsidR="00C71707" w:rsidRPr="00126D19">
        <w:t>ICW (Figure 1).</w:t>
      </w:r>
      <w:r w:rsidR="00C71707">
        <w:t xml:space="preserve"> </w:t>
      </w:r>
      <w:r w:rsidR="002878AC">
        <w:t>O</w:t>
      </w:r>
      <w:r w:rsidR="006932B5">
        <w:t>ysters and mussels</w:t>
      </w:r>
      <w:r w:rsidR="002878AC">
        <w:t xml:space="preserve"> </w:t>
      </w:r>
      <w:r w:rsidR="006932B5">
        <w:t xml:space="preserve">in the GTM estuary have been found to preferentially settle at mid to low depths in the ICW but at shallower depths in feeder creeks </w:t>
      </w:r>
      <w:r w:rsidR="006C2654">
        <w:t>[96]</w:t>
      </w:r>
      <w:r w:rsidR="006932B5">
        <w:t xml:space="preserve">. </w:t>
      </w:r>
    </w:p>
    <w:p w14:paraId="6C783C0C" w14:textId="33A2844B" w:rsidR="009803A5" w:rsidRDefault="005A772A" w:rsidP="009A767B">
      <w:pPr>
        <w:pStyle w:val="MDPI31text"/>
      </w:pPr>
      <w:r>
        <w:t>B</w:t>
      </w:r>
      <w:r w:rsidR="006932B5">
        <w:t xml:space="preserve">oat wakes have been found to cause significant local damage and erosion of intertidal oyster reefs </w:t>
      </w:r>
      <w:r>
        <w:t>on the east coast of</w:t>
      </w:r>
      <w:r w:rsidR="00FA3060">
        <w:t xml:space="preserve"> </w:t>
      </w:r>
      <w:r w:rsidR="006932B5">
        <w:t>Florida where salt marshes and reefs have eroded to intertidal sand flats, impacting both established adult oysters and new recruits</w:t>
      </w:r>
      <w:r w:rsidR="006C2654">
        <w:t xml:space="preserve"> [14, 97-100]</w:t>
      </w:r>
      <w:r w:rsidR="006932B5">
        <w:t>. The application of novel living shoreline designs to mitigate erosional effects associated with boat wakes and other high energy areas have been performed in the region with varying degrees of success but emphasize the impact of boat wakes along these shorelines</w:t>
      </w:r>
      <w:r w:rsidR="006C2654">
        <w:t xml:space="preserve"> [101-103]</w:t>
      </w:r>
      <w:r w:rsidR="006932B5">
        <w:t xml:space="preserve">. </w:t>
      </w:r>
      <w:r w:rsidR="00B8233D">
        <w:t>While o</w:t>
      </w:r>
      <w:r w:rsidR="009A767B">
        <w:t xml:space="preserve">yster settlement </w:t>
      </w:r>
      <w:r w:rsidR="00B8233D">
        <w:t>w</w:t>
      </w:r>
      <w:r w:rsidR="009A767B">
        <w:t>as found to increase with boating intensity</w:t>
      </w:r>
      <w:r w:rsidR="00B8233D">
        <w:t xml:space="preserve"> in the Indian River Lagoon, FL</w:t>
      </w:r>
      <w:r w:rsidR="009A767B">
        <w:t xml:space="preserve">, </w:t>
      </w:r>
      <w:r w:rsidR="00080DF4">
        <w:t xml:space="preserve">the finding was </w:t>
      </w:r>
      <w:r w:rsidR="009A767B">
        <w:t xml:space="preserve">likely due to the increased tidal flow and potential larval supply in the boating channel rather than the boat wakes themselves </w:t>
      </w:r>
      <w:r w:rsidR="006C2654">
        <w:t>[104]</w:t>
      </w:r>
      <w:r w:rsidR="009A767B">
        <w:t xml:space="preserve">. </w:t>
      </w:r>
      <w:r w:rsidR="00C71707">
        <w:t xml:space="preserve">More </w:t>
      </w:r>
      <w:r w:rsidR="006932B5">
        <w:t>investigations</w:t>
      </w:r>
      <w:r w:rsidR="00C71707">
        <w:t xml:space="preserve"> into the impact of waterway traffic on </w:t>
      </w:r>
      <w:r w:rsidR="00080DF4">
        <w:t xml:space="preserve">oyster </w:t>
      </w:r>
      <w:r w:rsidR="00C71707">
        <w:t xml:space="preserve">settlement may provide further insight into the regional patterns observed in this study, </w:t>
      </w:r>
      <w:r w:rsidR="006932B5">
        <w:t>along with identifying areas in which mitigating the high energy of boat wakes will be an essential part of the design of a restoration site.</w:t>
      </w:r>
      <w:r w:rsidR="006932B5" w:rsidDel="006932B5">
        <w:t xml:space="preserve"> </w:t>
      </w:r>
    </w:p>
    <w:p w14:paraId="50B30143" w14:textId="2CC8810C" w:rsidR="000575D7" w:rsidRDefault="0068752C" w:rsidP="000575D7">
      <w:pPr>
        <w:pStyle w:val="MDPI31text"/>
      </w:pPr>
      <w:r>
        <w:t>Eastern oyster s</w:t>
      </w:r>
      <w:r w:rsidR="00412C58" w:rsidRPr="00371A05">
        <w:t xml:space="preserve">pawning has been shown to be </w:t>
      </w:r>
      <w:r>
        <w:t>related to water</w:t>
      </w:r>
      <w:r w:rsidR="00412C58" w:rsidRPr="00371A05">
        <w:t xml:space="preserve"> temperatures</w:t>
      </w:r>
      <w:r>
        <w:t>,</w:t>
      </w:r>
      <w:r w:rsidR="00412C58" w:rsidRPr="00371A05">
        <w:t xml:space="preserve"> salinity </w:t>
      </w:r>
      <w:r w:rsidR="006C2654">
        <w:t>[14, 105]</w:t>
      </w:r>
      <w:r>
        <w:t>,</w:t>
      </w:r>
      <w:r w:rsidR="00412C58" w:rsidRPr="00371A05">
        <w:t xml:space="preserve"> and availability of food for adult oysters</w:t>
      </w:r>
      <w:r w:rsidR="006C2654">
        <w:t xml:space="preserve"> [106, 107]</w:t>
      </w:r>
      <w:r w:rsidR="00412C58">
        <w:t xml:space="preserve">. </w:t>
      </w:r>
      <w:r w:rsidR="009E3A92">
        <w:t xml:space="preserve">Over the course of </w:t>
      </w:r>
      <w:r w:rsidR="00276F65">
        <w:t xml:space="preserve">this </w:t>
      </w:r>
      <w:r w:rsidR="009E3A92">
        <w:t xml:space="preserve">study, there were several </w:t>
      </w:r>
      <w:r w:rsidR="001401B6">
        <w:t xml:space="preserve">weather </w:t>
      </w:r>
      <w:r w:rsidR="009E3A92">
        <w:t xml:space="preserve">events </w:t>
      </w:r>
      <w:r w:rsidR="009752CF">
        <w:t>that caused</w:t>
      </w:r>
      <w:r w:rsidR="009E3A92">
        <w:t xml:space="preserve"> substantial environmental changes, </w:t>
      </w:r>
      <w:r w:rsidR="009E3A92">
        <w:lastRenderedPageBreak/>
        <w:t xml:space="preserve">potentially </w:t>
      </w:r>
      <w:r w:rsidR="00412C58">
        <w:t xml:space="preserve">affecting </w:t>
      </w:r>
      <w:r w:rsidR="009E3A92">
        <w:t>settlement patterns.</w:t>
      </w:r>
      <w:r w:rsidR="0021236B">
        <w:t xml:space="preserve"> </w:t>
      </w:r>
      <w:r w:rsidR="00276F65">
        <w:t>T</w:t>
      </w:r>
      <w:r w:rsidR="000575D7">
        <w:t xml:space="preserve">hree major hurricanes </w:t>
      </w:r>
      <w:r w:rsidR="00A2561B">
        <w:t>influenced</w:t>
      </w:r>
      <w:r w:rsidR="000575D7">
        <w:t xml:space="preserve"> the GTM estuary</w:t>
      </w:r>
      <w:r w:rsidR="00276F65">
        <w:t xml:space="preserve"> during this project</w:t>
      </w:r>
      <w:r w:rsidR="000575D7">
        <w:t xml:space="preserve">. In October 2016, Category 3 Hurricane Matthew passed 40 miles offshore of St. Augustine and dropped 34.5 cm of rainfall in the area </w:t>
      </w:r>
      <w:r w:rsidR="00276F65">
        <w:t>and brought</w:t>
      </w:r>
      <w:r w:rsidR="000575D7">
        <w:t xml:space="preserve"> </w:t>
      </w:r>
      <w:r w:rsidR="00946B71">
        <w:t>1.6 meters</w:t>
      </w:r>
      <w:r w:rsidR="003357F5">
        <w:t xml:space="preserve"> of storm surge</w:t>
      </w:r>
      <w:r w:rsidR="00946B71">
        <w:t xml:space="preserve"> </w:t>
      </w:r>
      <w:r w:rsidR="006C2654">
        <w:t>[108]</w:t>
      </w:r>
      <w:r w:rsidR="003357F5">
        <w:t xml:space="preserve">. The following year, Hurricane Irma (a Category 3 when it struck mainland Florida along the southwest coast) tracked up the center the state of Florida bringing large amounts of precipitation </w:t>
      </w:r>
      <w:r w:rsidR="00276F65">
        <w:t xml:space="preserve">(26 cm of precipitation over St. Augustine) </w:t>
      </w:r>
      <w:r w:rsidR="003357F5">
        <w:t xml:space="preserve">across the entire peninsular state in September 2017 </w:t>
      </w:r>
      <w:r w:rsidR="006C2654">
        <w:t>[109]</w:t>
      </w:r>
      <w:r w:rsidR="003357F5">
        <w:t xml:space="preserve">. </w:t>
      </w:r>
      <w:r w:rsidR="00507B18">
        <w:t xml:space="preserve">This storm was also followed by a 5-day nor’easter in October 2017. Lastly, </w:t>
      </w:r>
      <w:r w:rsidR="003357F5">
        <w:t xml:space="preserve">Hurricane Dorian followed a similar track to Hurricane Matthew in September 2019, </w:t>
      </w:r>
      <w:r w:rsidR="00507B18">
        <w:t>al</w:t>
      </w:r>
      <w:r w:rsidR="003357F5">
        <w:t>though</w:t>
      </w:r>
      <w:r w:rsidR="00507B18">
        <w:t xml:space="preserve"> it remained</w:t>
      </w:r>
      <w:r w:rsidR="003357F5">
        <w:t xml:space="preserve"> </w:t>
      </w:r>
      <w:r w:rsidR="00D97A33">
        <w:t xml:space="preserve">further </w:t>
      </w:r>
      <w:r w:rsidR="003357F5">
        <w:t xml:space="preserve">off the coast. </w:t>
      </w:r>
    </w:p>
    <w:p w14:paraId="4CA14C26" w14:textId="5C4CA63A" w:rsidR="009412B8" w:rsidRDefault="009412B8" w:rsidP="009412B8">
      <w:pPr>
        <w:pStyle w:val="MDPI31text"/>
      </w:pPr>
      <w:r>
        <w:t xml:space="preserve">Each of these tropical cyclones was observable to some degree within the water quality data collected by the continuous monitoring stations of the GTMNERR. Most hurricane nutrient transport is driven by “wet” hurricanes with high precipitation compared to windy, dry </w:t>
      </w:r>
      <w:r w:rsidRPr="006C2654">
        <w:t xml:space="preserve">hurricanes </w:t>
      </w:r>
      <w:r w:rsidR="006C2654">
        <w:t>[110]</w:t>
      </w:r>
      <w:r>
        <w:t xml:space="preserve">. The most influential of the storms appears to have been Hurricane Irma, a “wet” hurricane which caused persistent changes in water quality well into the next year. It was reported that 39% of the average dissolved organic carbon, 180% annual average ammonia, and 54% annual average orthophosphate were exported from Pellicer Creek, the largest source of freshwater in the GTM estuary, during the month of Hurricane Irma </w:t>
      </w:r>
      <w:r w:rsidR="006C2654">
        <w:t>[111]</w:t>
      </w:r>
      <w:r>
        <w:t xml:space="preserve">. This study found observable and persistent decreases in minimum salinities at all stations, particularly the more marine-influenced stations (SSWQ and FMWQ), following Hurricane Irma. Prolonged low salinity conditions, particularly coupled with warm water temperatures, can slow development, and reduce recruitment or survival for oysters at all life </w:t>
      </w:r>
      <w:r w:rsidRPr="00B70DB7">
        <w:t>stages</w:t>
      </w:r>
      <w:r w:rsidR="00B70DB7">
        <w:t xml:space="preserve"> [112-114]</w:t>
      </w:r>
      <w:r>
        <w:t>. A decline in spat abundance was observed in 2019 in the FM region, which is most directly influenced by Pellicer Creek. This could be an indication of the negative impacts of post-hurricane water quality conditions to oyster populations.</w:t>
      </w:r>
    </w:p>
    <w:p w14:paraId="2E818A2E" w14:textId="79A12C62" w:rsidR="002E619D" w:rsidRDefault="009412B8" w:rsidP="009412B8">
      <w:pPr>
        <w:pStyle w:val="MDPI31text"/>
      </w:pPr>
      <w:r>
        <w:t>The effects of Hurricane Irma were visible in the system for a long period of time following the storm. All stations had elevated turbidity between the second half of 2017 into the fall of 2018. In fact, the marine-influenced sites had the highest average turbidity during this period. Increased turbidity can be associated with storm-related resuspension of estuarine sediments and/or increased sediment runoff into coastal waters</w:t>
      </w:r>
      <w:r w:rsidR="00B70DB7">
        <w:t xml:space="preserve"> [115, 116]</w:t>
      </w:r>
      <w:r>
        <w:t xml:space="preserve">. Post-storm sediment deposits on suitable substrates can negatively affect larval settlement, recruitment, and survival </w:t>
      </w:r>
      <w:r w:rsidR="00B70DB7">
        <w:t>[86, 117]</w:t>
      </w:r>
      <w:r>
        <w:t xml:space="preserve">. Dissolved inorganic nitrogen (DIN) was found to remain elevated in the Matanzas River Estuary (including the southern portion of the FM region in this study) well into January 2018 </w:t>
      </w:r>
      <w:r w:rsidR="00B70DB7">
        <w:t>[118]</w:t>
      </w:r>
      <w:r>
        <w:t>. And a peak in chlorophyll a was observed at the FMWQ station in the spring of 2018, the highest observed in the entire six-year study period. Prior to this, there was also a cold snap in the beginning of January 2018 in which the coldest water temperatures were observed in the entire study period. Minimum salinities at all stations also decreased following Hurricane Irma and were low, particularly for the marine-influenced stations, well into 2019.</w:t>
      </w:r>
    </w:p>
    <w:p w14:paraId="643C512C" w14:textId="7A143A70" w:rsidR="00EA13E2" w:rsidRDefault="00554BAA" w:rsidP="009752CF">
      <w:pPr>
        <w:pStyle w:val="MDPI31text"/>
      </w:pPr>
      <w:r>
        <w:t xml:space="preserve">Overall, there appears to be evidence that environmental factors may have a direct or indirect influence on the interannual variability observed in spat settlement in the GTM estuary. In particular, the large and prolonged export of nutrients and reduction in salinity following Hurricane Irma </w:t>
      </w:r>
      <w:r w:rsidR="00B70DB7">
        <w:t xml:space="preserve">[111, 118] </w:t>
      </w:r>
      <w:r>
        <w:t xml:space="preserve">the elevated spring chlorophyll </w:t>
      </w:r>
      <w:r>
        <w:rPr>
          <w:i/>
          <w:iCs/>
        </w:rPr>
        <w:t xml:space="preserve">a </w:t>
      </w:r>
      <w:r>
        <w:t xml:space="preserve">in 2018, and cold snap could have contributed to the increases in annual spat </w:t>
      </w:r>
      <w:r w:rsidR="009752CF">
        <w:t>counts</w:t>
      </w:r>
      <w:r>
        <w:t xml:space="preserve"> at all stations in 2017-2018 compared to 2015-2016. </w:t>
      </w:r>
      <w:r w:rsidR="00D30A1D">
        <w:t xml:space="preserve">While water quality parameters may have an impact on the intertidal oysters of the GTM estuary, water quality changes may have more of an effect for subtidal oysters that may be found in other regions outside of the GTM estuary. </w:t>
      </w:r>
    </w:p>
    <w:p w14:paraId="4089504F" w14:textId="2715FA0E" w:rsidR="002E619D" w:rsidRDefault="002345C2" w:rsidP="00EA13E2">
      <w:pPr>
        <w:pStyle w:val="MDPI31text"/>
      </w:pPr>
      <w:r>
        <w:t>The cause of the highest s</w:t>
      </w:r>
      <w:r w:rsidR="00D004DB">
        <w:t>pat abundances</w:t>
      </w:r>
      <w:r w:rsidR="003A44C4">
        <w:t xml:space="preserve"> observed in the 2019-2020 years</w:t>
      </w:r>
      <w:r w:rsidR="00D004DB">
        <w:t xml:space="preserve"> is unclear</w:t>
      </w:r>
      <w:r w:rsidR="003A44C4">
        <w:t xml:space="preserve">. Studies to directly link water quality parameters with </w:t>
      </w:r>
      <w:r w:rsidR="009752CF">
        <w:t>oyster</w:t>
      </w:r>
      <w:r w:rsidR="003A44C4">
        <w:t xml:space="preserve"> settlement will provide further insight into to the role of abiotic environmental conditions in </w:t>
      </w:r>
      <w:r w:rsidR="00807C33">
        <w:t>spawning and settlement</w:t>
      </w:r>
      <w:r w:rsidR="003A44C4">
        <w:t>, especially if coupled with monitoring of oyster larvae presence in the water column during the deployment of spat collectors</w:t>
      </w:r>
      <w:r w:rsidR="00EA13E2">
        <w:t xml:space="preserve"> and annual patterns in density of adult oysters in the region. </w:t>
      </w:r>
    </w:p>
    <w:p w14:paraId="7BF129EB" w14:textId="036452E9" w:rsidR="00A2561B" w:rsidRDefault="00EA13E2" w:rsidP="00A2561B">
      <w:pPr>
        <w:pStyle w:val="MDPI31text"/>
      </w:pPr>
      <w:r>
        <w:lastRenderedPageBreak/>
        <w:t xml:space="preserve">Northeast Florida is an area undergoing increasing development </w:t>
      </w:r>
      <w:r w:rsidR="00EB6045">
        <w:t>[</w:t>
      </w:r>
      <w:r w:rsidR="00231A59">
        <w:t>119</w:t>
      </w:r>
      <w:r w:rsidR="00EB6045">
        <w:t>]</w:t>
      </w:r>
      <w:r>
        <w:t xml:space="preserve">, which is associated with decreased water quality conditions and increases in pollutants and sedimentation rates </w:t>
      </w:r>
      <w:r w:rsidR="00EB6045">
        <w:t>[</w:t>
      </w:r>
      <w:r w:rsidR="00231A59">
        <w:t>120</w:t>
      </w:r>
      <w:r w:rsidR="00EB6045">
        <w:t>]</w:t>
      </w:r>
      <w:r>
        <w:t xml:space="preserve"> affecting oyster populations. Coupled with the loss of oysters, upwards of 64% in the United States alone </w:t>
      </w:r>
      <w:r w:rsidR="00EB6045">
        <w:t>[</w:t>
      </w:r>
      <w:r w:rsidR="00231A59">
        <w:t>121</w:t>
      </w:r>
      <w:r w:rsidR="00EB6045">
        <w:t>]</w:t>
      </w:r>
      <w:r>
        <w:t xml:space="preserve">, and effects of erosion and a changing climate, it is likely that we’ll see more </w:t>
      </w:r>
      <w:r w:rsidR="00A6236C">
        <w:t xml:space="preserve">oyster habitat </w:t>
      </w:r>
      <w:r>
        <w:t xml:space="preserve">enhancement projects in the future. In fact, the use of living shorelines to replace or supplement hardened shorelines to create habitat and facilitate migration upslope is a recommended management priority for the state of Florida </w:t>
      </w:r>
      <w:r w:rsidR="00EB6045">
        <w:t>[22]</w:t>
      </w:r>
      <w:r>
        <w:t xml:space="preserve">. </w:t>
      </w:r>
      <w:r w:rsidRPr="00241678">
        <w:t xml:space="preserve">Understanding the spatial and temporal patterns of </w:t>
      </w:r>
      <w:r w:rsidR="009752CF">
        <w:t>oyster</w:t>
      </w:r>
      <w:r w:rsidRPr="00241678">
        <w:t xml:space="preserve"> settlement can help inform management to allow for informed restoration practices to maximize results</w:t>
      </w:r>
      <w:r w:rsidR="00A2561B">
        <w:t>, influence project design and implementation, as well as provide further information on timelines for monitoring projects for success</w:t>
      </w:r>
      <w:r w:rsidRPr="00241678">
        <w:t xml:space="preserve">. </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6084EB80" w14:textId="15CC6676" w:rsidR="00A2561B" w:rsidRDefault="00A2561B" w:rsidP="00A2561B">
      <w:pPr>
        <w:pStyle w:val="MDPI31text"/>
      </w:pPr>
      <w:r>
        <w:t xml:space="preserve">Spat </w:t>
      </w:r>
      <w:r w:rsidR="009752CF">
        <w:t>counts and settlement patterns</w:t>
      </w:r>
      <w:r>
        <w:t xml:space="preserve"> in the Guana-Tolomato-Matanzas estuary matches other southeastern estuaries in that it occurs between April and </w:t>
      </w:r>
      <w:r w:rsidR="00DB66D4">
        <w:t>October</w:t>
      </w:r>
      <w:r w:rsidR="003474F3">
        <w:t xml:space="preserve">. Settlement peaked twice in the year with a small peak in the spring and the largest </w:t>
      </w:r>
      <w:r>
        <w:t xml:space="preserve">typically occurring in September. Inter-annual differences in </w:t>
      </w:r>
      <w:r w:rsidR="009752CF">
        <w:t xml:space="preserve">oyster settlement </w:t>
      </w:r>
      <w:r>
        <w:t xml:space="preserve">are likely influenced by environmental conditions and heavily affected by large-scale events such as tropical cyclones. Variations in regional spat </w:t>
      </w:r>
      <w:r w:rsidR="009752CF">
        <w:t>counts</w:t>
      </w:r>
      <w:r>
        <w:t xml:space="preserve"> are likely related to residence times of the watersheds, harvesting pressure, density of adult populations, and the location of the spat collectors (proximity to deep channels and natural or artificial reef locations). Further investigation into </w:t>
      </w:r>
      <w:r w:rsidR="00E10233">
        <w:t>the relationship between oyster</w:t>
      </w:r>
      <w:r>
        <w:t xml:space="preserve"> settlement and water quality conditions can provide insight into the role of climate-</w:t>
      </w:r>
      <w:r w:rsidR="001050D0">
        <w:t xml:space="preserve"> and anthropogenic influences on</w:t>
      </w:r>
      <w:r>
        <w:t xml:space="preserve"> oyster </w:t>
      </w:r>
      <w:r w:rsidR="001050D0">
        <w:t>population dynamics</w:t>
      </w:r>
      <w:r w:rsidR="005B33EA">
        <w:t xml:space="preserve"> as well as help predict oyster settlement patterns to inform </w:t>
      </w:r>
      <w:r w:rsidR="00525176">
        <w:t>oyster reef creation/enhancement projects</w:t>
      </w:r>
      <w:r>
        <w:t xml:space="preserve">. </w:t>
      </w:r>
      <w:r w:rsidRPr="00447DDA">
        <w:t xml:space="preserve">Results of this study illustrate region- and </w:t>
      </w:r>
      <w:r>
        <w:t>year</w:t>
      </w:r>
      <w:r w:rsidRPr="00447DDA">
        <w:t>-specific variability in oyster settlement patterns and underscore the importance of local monitoring for oyster resource management, restoration</w:t>
      </w:r>
      <w:r>
        <w:t>,</w:t>
      </w:r>
      <w:r w:rsidRPr="00447DDA">
        <w:t xml:space="preserve"> and research.</w:t>
      </w:r>
    </w:p>
    <w:p w14:paraId="66DD47F8" w14:textId="63047400" w:rsidR="00241678" w:rsidRDefault="00241678" w:rsidP="00D46C21">
      <w:pPr>
        <w:pStyle w:val="MDPI31text"/>
      </w:pPr>
    </w:p>
    <w:p w14:paraId="5792E405" w14:textId="1EAA7A2E" w:rsidR="009A445C" w:rsidRPr="00613B31" w:rsidRDefault="009A445C" w:rsidP="009A445C">
      <w:pPr>
        <w:pStyle w:val="MDPI62BackMatter"/>
      </w:pPr>
      <w:r w:rsidRPr="00613B31">
        <w:rPr>
          <w:b/>
        </w:rPr>
        <w:t>Author Contributions:</w:t>
      </w:r>
      <w:r w:rsidRPr="00613B31">
        <w:t xml:space="preserve"> Conceptualization, </w:t>
      </w:r>
      <w:r w:rsidR="00B24C62">
        <w:t>S.D.K.</w:t>
      </w:r>
      <w:r w:rsidR="00664A4D">
        <w:t>,</w:t>
      </w:r>
      <w:r w:rsidRPr="00613B31">
        <w:t xml:space="preserve"> </w:t>
      </w:r>
      <w:r w:rsidR="00B24C62">
        <w:t>H.J.P.</w:t>
      </w:r>
      <w:r w:rsidR="00664A4D">
        <w:t>, P.M., and N.D.</w:t>
      </w:r>
      <w:r w:rsidRPr="00613B31">
        <w:t xml:space="preserve">; methodology, </w:t>
      </w:r>
      <w:r w:rsidR="00C84625">
        <w:t>P.M.</w:t>
      </w:r>
      <w:r w:rsidR="008A1B8F">
        <w:t xml:space="preserve"> and</w:t>
      </w:r>
      <w:r w:rsidR="00C84625">
        <w:t xml:space="preserve"> N.D.</w:t>
      </w:r>
      <w:r w:rsidRPr="00613B31">
        <w:t xml:space="preserve">; validation, </w:t>
      </w:r>
      <w:r w:rsidR="00C84625">
        <w:t>S.D.K.</w:t>
      </w:r>
      <w:r w:rsidRPr="00613B31">
        <w:t xml:space="preserve">; formal analysis, </w:t>
      </w:r>
      <w:r w:rsidR="00C84625">
        <w:t>S.D.K.</w:t>
      </w:r>
      <w:r w:rsidRPr="00613B31">
        <w:t xml:space="preserve">; investigation, </w:t>
      </w:r>
      <w:r w:rsidR="00664A4D">
        <w:t xml:space="preserve">A.K. and </w:t>
      </w:r>
      <w:r w:rsidR="00C84625">
        <w:t>P.M.</w:t>
      </w:r>
      <w:r w:rsidRPr="00613B31">
        <w:t xml:space="preserve">; resources, </w:t>
      </w:r>
      <w:r w:rsidR="00664A4D">
        <w:t>N.D.</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1218B4">
        <w:t>S.D.K.,</w:t>
      </w:r>
      <w:r w:rsidR="001218B4" w:rsidRPr="00613B31">
        <w:t xml:space="preserve"> </w:t>
      </w:r>
      <w:r w:rsidR="001218B4">
        <w:t xml:space="preserve">H.J.P., </w:t>
      </w:r>
      <w:r w:rsidR="00C84625">
        <w:t>P.M., A.K., and N.D.</w:t>
      </w:r>
      <w:r w:rsidRPr="00613B31">
        <w:t xml:space="preserve">; visualization, </w:t>
      </w:r>
      <w:r w:rsidR="00C84625">
        <w:t>S.D.K.</w:t>
      </w:r>
      <w:r w:rsidRPr="00613B31">
        <w:t xml:space="preserve">; supervision, </w:t>
      </w:r>
      <w:r w:rsidR="00C84625">
        <w:t>P.M.</w:t>
      </w:r>
      <w:r w:rsidR="00664A4D">
        <w:t xml:space="preserve"> and N.D.</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p>
    <w:p w14:paraId="394270E1" w14:textId="4E50D86B" w:rsidR="009A445C" w:rsidRPr="00613B31" w:rsidRDefault="009A445C" w:rsidP="009A445C">
      <w:pPr>
        <w:pStyle w:val="MDPI62BackMatter"/>
      </w:pPr>
      <w:r w:rsidRPr="00613B31">
        <w:rPr>
          <w:b/>
        </w:rPr>
        <w:t>Funding:</w:t>
      </w:r>
      <w:r w:rsidRPr="00613B31">
        <w:t xml:space="preserve"> This research was funded by</w:t>
      </w:r>
      <w:r w:rsidR="00C679A2">
        <w:t xml:space="preserve"> the </w:t>
      </w:r>
      <w:r w:rsidR="004B7A35">
        <w:t xml:space="preserve">Florida </w:t>
      </w:r>
      <w:r w:rsidR="00C679A2">
        <w:t xml:space="preserve">Department of </w:t>
      </w:r>
      <w:r w:rsidR="00040BF5">
        <w:t>Environmental</w:t>
      </w:r>
      <w:r w:rsidR="00C679A2">
        <w:t xml:space="preserve"> Protection and the National Oceanic and Atmospheric Administration</w:t>
      </w:r>
      <w:r w:rsidR="004B7A35">
        <w:t xml:space="preserve"> as part of annual operations </w:t>
      </w:r>
      <w:r w:rsidR="00133EA8">
        <w:t>for the GTMNERR</w:t>
      </w:r>
      <w:r w:rsidRPr="00613B31">
        <w:t xml:space="preserve">. </w:t>
      </w:r>
    </w:p>
    <w:p w14:paraId="305E9984" w14:textId="3C1B0543" w:rsidR="00C65D25" w:rsidRPr="00277C90" w:rsidRDefault="00277C90" w:rsidP="00772518">
      <w:pPr>
        <w:pStyle w:val="MDPI62BackMatter"/>
      </w:pPr>
      <w:r w:rsidRPr="00277C90">
        <w:rPr>
          <w:b/>
        </w:rPr>
        <w:t>Data Availability Statement:</w:t>
      </w:r>
      <w:r w:rsidRPr="00277C90">
        <w:t xml:space="preserve"> </w:t>
      </w:r>
      <w:r w:rsidR="00C65D25">
        <w:t xml:space="preserve">The data and analysis presented in this study are openly available in </w:t>
      </w:r>
      <w:hyperlink r:id="rId29"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30"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31" w:history="1">
        <w:r w:rsidR="00C65D25" w:rsidRPr="00F21CBA">
          <w:rPr>
            <w:rStyle w:val="Hyperlink"/>
          </w:rPr>
          <w:t>https://data.florida-seacar.org/</w:t>
        </w:r>
      </w:hyperlink>
      <w:r w:rsidR="00C65D25">
        <w:t xml:space="preserve">. </w:t>
      </w:r>
    </w:p>
    <w:p w14:paraId="448690DE" w14:textId="1AD6422A" w:rsidR="00C84625" w:rsidRPr="004D6755" w:rsidRDefault="009A445C" w:rsidP="004D6755">
      <w:pPr>
        <w:pStyle w:val="MDPI62BackMatter"/>
        <w:rPr>
          <w:bCs/>
        </w:rPr>
      </w:pPr>
      <w:r w:rsidRPr="00613B31">
        <w:rPr>
          <w:b/>
        </w:rPr>
        <w:t>Acknowledgments:</w:t>
      </w:r>
      <w:r w:rsidRPr="00613B31">
        <w:t xml:space="preserve"> </w:t>
      </w:r>
      <w:r w:rsidR="00C84625" w:rsidRPr="004D6755">
        <w:rPr>
          <w:bCs/>
        </w:rPr>
        <w:t>Savanna</w:t>
      </w:r>
      <w:r w:rsidR="00C65D25" w:rsidRPr="004D6755">
        <w:rPr>
          <w:bCs/>
        </w:rPr>
        <w:t xml:space="preserve"> Mathis</w:t>
      </w:r>
      <w:r w:rsidR="00C84625" w:rsidRPr="004D6755">
        <w:rPr>
          <w:bCs/>
        </w:rPr>
        <w:t xml:space="preserve"> for mapping, </w:t>
      </w:r>
      <w:r w:rsidR="00C65D25" w:rsidRPr="004D6755">
        <w:rPr>
          <w:bCs/>
        </w:rPr>
        <w:t xml:space="preserve">many </w:t>
      </w:r>
      <w:proofErr w:type="gramStart"/>
      <w:r w:rsidR="00C84625" w:rsidRPr="004D6755">
        <w:rPr>
          <w:bCs/>
        </w:rPr>
        <w:t>staff</w:t>
      </w:r>
      <w:proofErr w:type="gramEnd"/>
      <w:r w:rsidR="00C84625" w:rsidRPr="004D6755">
        <w:rPr>
          <w:bCs/>
        </w:rPr>
        <w:t xml:space="preserve"> and volunteers of the GTMNERR </w:t>
      </w:r>
      <w:r w:rsidR="00C65D25" w:rsidRPr="004D6755">
        <w:rPr>
          <w:bCs/>
        </w:rPr>
        <w:t>which include but are not limited to</w:t>
      </w:r>
      <w:r w:rsidR="00C84625" w:rsidRPr="004D6755">
        <w:rPr>
          <w:bCs/>
        </w:rPr>
        <w:t xml:space="preserve"> Benjamin Mowbray, Mathew Monroe, Shannon Rininger, Jennifer Blythe </w:t>
      </w:r>
      <w:r w:rsidR="005D7F00" w:rsidRPr="004D6755">
        <w:rPr>
          <w:bCs/>
        </w:rPr>
        <w:t>Odzinski</w:t>
      </w:r>
      <w:r w:rsidR="00C84625" w:rsidRPr="004D6755">
        <w:rPr>
          <w:bCs/>
        </w:rPr>
        <w:t xml:space="preserve">, Remo </w:t>
      </w:r>
      <w:r w:rsidR="00C65D25" w:rsidRPr="004D6755">
        <w:rPr>
          <w:bCs/>
        </w:rPr>
        <w:t>Mondazzi</w:t>
      </w:r>
      <w:r w:rsidR="00C84625" w:rsidRPr="004D6755">
        <w:rPr>
          <w:bCs/>
        </w:rPr>
        <w:t xml:space="preserve">, </w:t>
      </w:r>
      <w:r w:rsidR="005D7F00" w:rsidRPr="004D6755">
        <w:rPr>
          <w:bCs/>
        </w:rPr>
        <w:t>Jeff Finnan</w:t>
      </w:r>
      <w:r w:rsidR="004D6755">
        <w:rPr>
          <w:bCs/>
        </w:rPr>
        <w:t xml:space="preserve">, and </w:t>
      </w:r>
      <w:r w:rsidR="005D7F00" w:rsidRPr="004D6755">
        <w:rPr>
          <w:bCs/>
        </w:rPr>
        <w:t>Mike</w:t>
      </w:r>
      <w:r w:rsidR="004D6755">
        <w:rPr>
          <w:bCs/>
        </w:rPr>
        <w:t xml:space="preserve"> Darragh. </w:t>
      </w:r>
      <w:r w:rsidR="004D6755" w:rsidRPr="004D6755">
        <w:rPr>
          <w:bCs/>
        </w:rPr>
        <w:t>This research was conducted pursuant to Florida Fish and Wildlife Commission Special Activity License SAL-14-1305-SR.</w:t>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D083C69" w14:textId="16FD3DC3" w:rsidR="00CA30F4" w:rsidRPr="004D6755" w:rsidRDefault="009A445C" w:rsidP="004D6755">
      <w:pPr>
        <w:adjustRightInd w:val="0"/>
        <w:snapToGrid w:val="0"/>
        <w:spacing w:before="240" w:after="60" w:line="228" w:lineRule="auto"/>
        <w:ind w:left="2608"/>
        <w:rPr>
          <w:b/>
          <w:bCs/>
          <w:szCs w:val="18"/>
          <w:lang w:bidi="en-US"/>
        </w:rPr>
      </w:pPr>
      <w:r w:rsidRPr="00613B31">
        <w:rPr>
          <w:b/>
          <w:bCs/>
          <w:szCs w:val="18"/>
          <w:lang w:bidi="en-US"/>
        </w:rPr>
        <w:t>Appendix A</w:t>
      </w:r>
    </w:p>
    <w:p w14:paraId="401FE17F" w14:textId="489E2ACA" w:rsidR="00CF49B0" w:rsidRDefault="00CF49B0" w:rsidP="00CA30F4">
      <w:pPr>
        <w:pStyle w:val="MDPI41tablecaption"/>
        <w:rPr>
          <w:bCs/>
        </w:rPr>
      </w:pPr>
      <w:r>
        <w:rPr>
          <w:b/>
        </w:rPr>
        <w:lastRenderedPageBreak/>
        <w:t xml:space="preserve">Table A1. </w:t>
      </w:r>
      <w:r>
        <w:rPr>
          <w:bCs/>
        </w:rPr>
        <w:t>Statistical parameters values for equation (1).</w:t>
      </w:r>
    </w:p>
    <w:tbl>
      <w:tblPr>
        <w:tblW w:w="314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tblGrid>
      <w:tr w:rsidR="00CF49B0" w:rsidRPr="00754C37" w14:paraId="5242E48D" w14:textId="77777777" w:rsidTr="00CF49B0">
        <w:trPr>
          <w:trHeight w:val="291"/>
        </w:trPr>
        <w:tc>
          <w:tcPr>
            <w:tcW w:w="1982" w:type="dxa"/>
            <w:tcBorders>
              <w:bottom w:val="single" w:sz="4" w:space="0" w:color="auto"/>
            </w:tcBorders>
            <w:shd w:val="clear" w:color="auto" w:fill="auto"/>
            <w:vAlign w:val="center"/>
          </w:tcPr>
          <w:p w14:paraId="6D99A16B" w14:textId="77777777" w:rsidR="00CF49B0" w:rsidRPr="007F7C8C" w:rsidRDefault="00CF49B0" w:rsidP="0072109E">
            <w:pPr>
              <w:pStyle w:val="MDPI42tablebody"/>
              <w:spacing w:line="240" w:lineRule="auto"/>
              <w:rPr>
                <w:b/>
                <w:snapToGrid/>
              </w:rPr>
            </w:pPr>
            <w:r>
              <w:rPr>
                <w:b/>
                <w:snapToGrid/>
              </w:rPr>
              <w:t>Parameter</w:t>
            </w:r>
          </w:p>
        </w:tc>
        <w:tc>
          <w:tcPr>
            <w:tcW w:w="1162" w:type="dxa"/>
            <w:tcBorders>
              <w:bottom w:val="single" w:sz="4" w:space="0" w:color="auto"/>
            </w:tcBorders>
          </w:tcPr>
          <w:p w14:paraId="39D26841" w14:textId="63A260A3" w:rsidR="00CF49B0" w:rsidRPr="007F7C8C" w:rsidRDefault="00CF49B0" w:rsidP="0072109E">
            <w:pPr>
              <w:pStyle w:val="MDPI42tablebody"/>
              <w:spacing w:line="240" w:lineRule="auto"/>
              <w:rPr>
                <w:b/>
                <w:snapToGrid/>
              </w:rPr>
            </w:pPr>
            <w:r>
              <w:rPr>
                <w:b/>
                <w:snapToGrid/>
              </w:rPr>
              <w:t>Value</w:t>
            </w:r>
          </w:p>
        </w:tc>
      </w:tr>
      <w:tr w:rsidR="00CF49B0" w:rsidRPr="00754C37" w14:paraId="4B957D67" w14:textId="77777777" w:rsidTr="00CF49B0">
        <w:trPr>
          <w:trHeight w:val="291"/>
        </w:trPr>
        <w:tc>
          <w:tcPr>
            <w:tcW w:w="1982" w:type="dxa"/>
            <w:shd w:val="clear" w:color="auto" w:fill="auto"/>
            <w:vAlign w:val="center"/>
          </w:tcPr>
          <w:p w14:paraId="6B46DB33" w14:textId="10771DD7" w:rsidR="00CF49B0" w:rsidRPr="00CF49B0" w:rsidRDefault="00CF49B0" w:rsidP="0072109E">
            <w:pPr>
              <w:pStyle w:val="MDPI42tablebody"/>
              <w:spacing w:line="240" w:lineRule="auto"/>
              <w:jc w:val="left"/>
            </w:pPr>
            <w:r>
              <w:t>R</w:t>
            </w:r>
            <w:r>
              <w:rPr>
                <w:vertAlign w:val="superscript"/>
              </w:rPr>
              <w:t>2</w:t>
            </w:r>
            <w:r>
              <w:t xml:space="preserve"> Adjusted</w:t>
            </w:r>
          </w:p>
        </w:tc>
        <w:tc>
          <w:tcPr>
            <w:tcW w:w="1162" w:type="dxa"/>
          </w:tcPr>
          <w:p w14:paraId="18541589" w14:textId="5DCD4EDF" w:rsidR="00CF49B0" w:rsidRPr="00F220D4" w:rsidRDefault="00CF49B0" w:rsidP="0072109E">
            <w:pPr>
              <w:pStyle w:val="MDPI42tablebody"/>
              <w:spacing w:line="240" w:lineRule="auto"/>
            </w:pPr>
            <w:r>
              <w:t>0.8642</w:t>
            </w:r>
          </w:p>
        </w:tc>
      </w:tr>
      <w:tr w:rsidR="00CF49B0" w:rsidRPr="00754C37" w14:paraId="08993FE9" w14:textId="77777777" w:rsidTr="00CF49B0">
        <w:trPr>
          <w:trHeight w:val="291"/>
        </w:trPr>
        <w:tc>
          <w:tcPr>
            <w:tcW w:w="1982" w:type="dxa"/>
            <w:shd w:val="clear" w:color="auto" w:fill="auto"/>
            <w:vAlign w:val="center"/>
          </w:tcPr>
          <w:p w14:paraId="5176E37D" w14:textId="51152E81" w:rsidR="00CF49B0" w:rsidRDefault="00CF49B0" w:rsidP="0072109E">
            <w:pPr>
              <w:pStyle w:val="MDPI42tablebody"/>
              <w:spacing w:line="240" w:lineRule="auto"/>
              <w:jc w:val="left"/>
            </w:pPr>
            <w:r>
              <w:t>Degrees of Freedom</w:t>
            </w:r>
          </w:p>
          <w:p w14:paraId="40F8AD9D" w14:textId="7A81FC3F" w:rsidR="00CF49B0" w:rsidRPr="00F220D4" w:rsidRDefault="00FF76C0" w:rsidP="0072109E">
            <w:pPr>
              <w:pStyle w:val="MDPI42tablebody"/>
              <w:spacing w:line="240" w:lineRule="auto"/>
              <w:jc w:val="left"/>
            </w:pPr>
            <w:r>
              <w:t>t</w:t>
            </w:r>
            <w:r w:rsidR="00CF49B0">
              <w:t>-value</w:t>
            </w:r>
          </w:p>
        </w:tc>
        <w:tc>
          <w:tcPr>
            <w:tcW w:w="1162" w:type="dxa"/>
          </w:tcPr>
          <w:p w14:paraId="236A2110" w14:textId="77777777" w:rsidR="00CF49B0" w:rsidRDefault="00CF49B0" w:rsidP="0072109E">
            <w:pPr>
              <w:pStyle w:val="MDPI42tablebody"/>
              <w:spacing w:line="240" w:lineRule="auto"/>
            </w:pPr>
            <w:r>
              <w:t>(1, 2249)</w:t>
            </w:r>
          </w:p>
          <w:p w14:paraId="1F2927AB" w14:textId="6BCA51A2" w:rsidR="00CF49B0" w:rsidRPr="00F220D4" w:rsidRDefault="00CF49B0" w:rsidP="0072109E">
            <w:pPr>
              <w:pStyle w:val="MDPI42tablebody"/>
              <w:spacing w:line="240" w:lineRule="auto"/>
            </w:pPr>
            <w:r>
              <w:t>119.65</w:t>
            </w:r>
          </w:p>
        </w:tc>
      </w:tr>
      <w:tr w:rsidR="00CF49B0" w:rsidRPr="00754C37" w14:paraId="029D35AB" w14:textId="77777777" w:rsidTr="00CF49B0">
        <w:trPr>
          <w:trHeight w:val="291"/>
        </w:trPr>
        <w:tc>
          <w:tcPr>
            <w:tcW w:w="1982" w:type="dxa"/>
            <w:shd w:val="clear" w:color="auto" w:fill="auto"/>
            <w:vAlign w:val="center"/>
          </w:tcPr>
          <w:p w14:paraId="7A35871C" w14:textId="4A532037" w:rsidR="00CF49B0" w:rsidRDefault="00CF49B0" w:rsidP="0072109E">
            <w:pPr>
              <w:pStyle w:val="MDPI42tablebody"/>
              <w:spacing w:line="240" w:lineRule="auto"/>
              <w:jc w:val="left"/>
            </w:pPr>
            <w:r>
              <w:t>F-value</w:t>
            </w:r>
          </w:p>
        </w:tc>
        <w:tc>
          <w:tcPr>
            <w:tcW w:w="1162" w:type="dxa"/>
          </w:tcPr>
          <w:p w14:paraId="728D4996" w14:textId="7932462E" w:rsidR="00CF49B0" w:rsidRPr="00F220D4" w:rsidRDefault="00CF49B0" w:rsidP="0072109E">
            <w:pPr>
              <w:pStyle w:val="MDPI42tablebody"/>
              <w:spacing w:line="240" w:lineRule="auto"/>
            </w:pPr>
            <w:r>
              <w:t>1</w:t>
            </w:r>
            <w:r w:rsidR="00FF76C0">
              <w:t>4320</w:t>
            </w:r>
          </w:p>
        </w:tc>
      </w:tr>
      <w:tr w:rsidR="00CF49B0" w:rsidRPr="00754C37" w14:paraId="03ADB36E" w14:textId="77777777" w:rsidTr="00CF49B0">
        <w:trPr>
          <w:trHeight w:val="291"/>
        </w:trPr>
        <w:tc>
          <w:tcPr>
            <w:tcW w:w="1982" w:type="dxa"/>
            <w:shd w:val="clear" w:color="auto" w:fill="auto"/>
            <w:vAlign w:val="center"/>
          </w:tcPr>
          <w:p w14:paraId="64209F62" w14:textId="331CFBB2" w:rsidR="00CF49B0" w:rsidRDefault="00CF49B0" w:rsidP="0072109E">
            <w:pPr>
              <w:pStyle w:val="MDPI42tablebody"/>
              <w:spacing w:line="240" w:lineRule="auto"/>
              <w:jc w:val="left"/>
            </w:pPr>
            <w:r>
              <w:t>p-value</w:t>
            </w:r>
          </w:p>
        </w:tc>
        <w:tc>
          <w:tcPr>
            <w:tcW w:w="1162" w:type="dxa"/>
          </w:tcPr>
          <w:p w14:paraId="528F70A2" w14:textId="76B8C4C7" w:rsidR="00CF49B0" w:rsidRPr="00FF76C0" w:rsidRDefault="00FF76C0" w:rsidP="0072109E">
            <w:pPr>
              <w:pStyle w:val="MDPI42tablebody"/>
              <w:spacing w:line="240" w:lineRule="auto"/>
            </w:pPr>
            <w:r>
              <w:t>&lt; 2.2e</w:t>
            </w:r>
            <w:r>
              <w:rPr>
                <w:vertAlign w:val="superscript"/>
              </w:rPr>
              <w:t>-16</w:t>
            </w:r>
          </w:p>
        </w:tc>
      </w:tr>
    </w:tbl>
    <w:p w14:paraId="69E3097A" w14:textId="7E26EA4C" w:rsidR="00CA30F4" w:rsidRDefault="00CA30F4" w:rsidP="00CF49B0">
      <w:pPr>
        <w:pStyle w:val="MDPI41tablecaption"/>
        <w:ind w:left="2550"/>
      </w:pPr>
      <w:r>
        <w:rPr>
          <w:b/>
        </w:rPr>
        <w:t xml:space="preserve">Table </w:t>
      </w:r>
      <w:r w:rsidR="00126D19">
        <w:rPr>
          <w:b/>
        </w:rPr>
        <w:t>A</w:t>
      </w:r>
      <w:r w:rsidR="00FF76C0">
        <w:rPr>
          <w:b/>
        </w:rPr>
        <w:t>2</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bookmarkStart w:id="16" w:name="_Hlk164416469"/>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bookmarkEnd w:id="16"/>
    <w:p w14:paraId="7ECE4DB2" w14:textId="6A9CC225" w:rsidR="00FF1DA8" w:rsidRDefault="00FF1DA8" w:rsidP="00FF1DA8">
      <w:pPr>
        <w:pStyle w:val="MDPI41tablecaption"/>
      </w:pPr>
      <w:r>
        <w:rPr>
          <w:b/>
        </w:rPr>
        <w:t xml:space="preserve">Table </w:t>
      </w:r>
      <w:r w:rsidR="00126D19">
        <w:rPr>
          <w:b/>
        </w:rPr>
        <w:t>A</w:t>
      </w:r>
      <w:r w:rsidR="00FF76C0">
        <w:rPr>
          <w:b/>
        </w:rPr>
        <w:t>3</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6FCBF058" w:rsidR="00FF1DA8" w:rsidRDefault="00FF1DA8" w:rsidP="00FF1DA8">
      <w:pPr>
        <w:pStyle w:val="MDPI41tablecaption"/>
      </w:pPr>
      <w:r>
        <w:rPr>
          <w:b/>
        </w:rPr>
        <w:t xml:space="preserve">Table </w:t>
      </w:r>
      <w:r w:rsidR="00126D19">
        <w:rPr>
          <w:b/>
        </w:rPr>
        <w:t>A</w:t>
      </w:r>
      <w:r w:rsidR="00FF76C0">
        <w:rPr>
          <w:b/>
        </w:rPr>
        <w:t>4</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lastRenderedPageBreak/>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62713BA2" w14:textId="3461F21A" w:rsidR="009A445C" w:rsidRPr="00325902" w:rsidRDefault="009A445C" w:rsidP="00126D19">
      <w:pPr>
        <w:pStyle w:val="MDPI21heading1"/>
        <w:ind w:left="0"/>
      </w:pPr>
      <w:r w:rsidRPr="00FA04F1">
        <w:t>References</w:t>
      </w:r>
    </w:p>
    <w:p w14:paraId="672B2C98" w14:textId="03F03E26" w:rsidR="00EB6045" w:rsidRPr="00EA13E2" w:rsidRDefault="00EB6045" w:rsidP="00EB6045">
      <w:pPr>
        <w:pStyle w:val="MDPI71References"/>
        <w:numPr>
          <w:ilvl w:val="0"/>
          <w:numId w:val="4"/>
        </w:numPr>
        <w:ind w:left="425" w:hanging="425"/>
      </w:pPr>
      <w:r>
        <w:t xml:space="preserve">UNEP. </w:t>
      </w:r>
      <w:r w:rsidRPr="00EA13E2">
        <w:t xml:space="preserve">Marine and Coastal Ecosystems and Human Well-being: A Synthesis Report Based on the Findings of the Millennium Ecosystem Assessment; United Nations Environmental </w:t>
      </w:r>
      <w:proofErr w:type="spellStart"/>
      <w:r w:rsidRPr="00EA13E2">
        <w:t>Programme</w:t>
      </w:r>
      <w:proofErr w:type="spellEnd"/>
      <w:r>
        <w:t xml:space="preserve">: Nairobi, Kenya, </w:t>
      </w:r>
      <w:r w:rsidR="003C7C4D">
        <w:t xml:space="preserve">2016, </w:t>
      </w:r>
      <w:r>
        <w:t>pp. 76</w:t>
      </w:r>
    </w:p>
    <w:p w14:paraId="7E5AB807" w14:textId="77777777" w:rsidR="00EB6045" w:rsidRPr="00EA13E2" w:rsidRDefault="00EB6045" w:rsidP="00EB6045">
      <w:pPr>
        <w:pStyle w:val="MDPI71References"/>
        <w:numPr>
          <w:ilvl w:val="0"/>
          <w:numId w:val="4"/>
        </w:numPr>
        <w:ind w:left="425" w:hanging="425"/>
      </w:pPr>
      <w:r w:rsidRPr="00EA13E2">
        <w:t xml:space="preserve">Barbier, E.B. Valuing Ecosystem Services as Productive Inputs. </w:t>
      </w:r>
      <w:r w:rsidRPr="00EA13E2">
        <w:rPr>
          <w:i/>
          <w:iCs/>
        </w:rPr>
        <w:t>Economic Policy</w:t>
      </w:r>
      <w:r w:rsidRPr="00EA13E2">
        <w:t xml:space="preserve"> </w:t>
      </w:r>
      <w:r w:rsidRPr="00EA13E2">
        <w:rPr>
          <w:b/>
          <w:bCs/>
        </w:rPr>
        <w:t>2007</w:t>
      </w:r>
      <w:r w:rsidRPr="00EA13E2">
        <w:t xml:space="preserve">, </w:t>
      </w:r>
      <w:r w:rsidRPr="00BB6DE1">
        <w:rPr>
          <w:i/>
          <w:iCs/>
        </w:rPr>
        <w:t>22</w:t>
      </w:r>
      <w:r w:rsidRPr="00EA13E2">
        <w:t>, 178–229, doi:10.1111/j.1468-0327.2007.</w:t>
      </w:r>
      <w:proofErr w:type="gramStart"/>
      <w:r w:rsidRPr="00EA13E2">
        <w:t>00174.x.</w:t>
      </w:r>
      <w:proofErr w:type="gramEnd"/>
    </w:p>
    <w:p w14:paraId="7952EB90" w14:textId="77777777" w:rsidR="00EB6045" w:rsidRPr="00EA13E2" w:rsidRDefault="00EB6045" w:rsidP="00EB6045">
      <w:pPr>
        <w:pStyle w:val="MDPI71References"/>
        <w:numPr>
          <w:ilvl w:val="0"/>
          <w:numId w:val="4"/>
        </w:numPr>
        <w:ind w:left="425" w:hanging="425"/>
        <w:rPr>
          <w:rFonts w:ascii="Times New Roman" w:hAnsi="Times New Roman"/>
          <w:color w:val="auto"/>
        </w:rPr>
      </w:pPr>
      <w:proofErr w:type="spellStart"/>
      <w:r w:rsidRPr="00EA13E2">
        <w:t>Valiela</w:t>
      </w:r>
      <w:proofErr w:type="spellEnd"/>
      <w:r w:rsidRPr="00EA13E2">
        <w:t xml:space="preserve">, I.; Bowen, J.L.; York, J.K. Mangrove Forests: One of the World’s Threatened Major Tropical Environments. </w:t>
      </w:r>
      <w:proofErr w:type="spellStart"/>
      <w:r w:rsidRPr="00EA13E2">
        <w:rPr>
          <w:i/>
          <w:iCs/>
        </w:rPr>
        <w:t>BioScience</w:t>
      </w:r>
      <w:proofErr w:type="spellEnd"/>
      <w:r w:rsidRPr="00EA13E2">
        <w:t xml:space="preserve"> </w:t>
      </w:r>
      <w:r w:rsidRPr="00EA13E2">
        <w:rPr>
          <w:b/>
          <w:bCs/>
        </w:rPr>
        <w:t>2001</w:t>
      </w:r>
      <w:r w:rsidRPr="00EA13E2">
        <w:t xml:space="preserve">, </w:t>
      </w:r>
      <w:r w:rsidRPr="00EA13E2">
        <w:rPr>
          <w:i/>
          <w:iCs/>
        </w:rPr>
        <w:t>51</w:t>
      </w:r>
      <w:r w:rsidRPr="00EA13E2">
        <w:t>, 807, doi:</w:t>
      </w:r>
      <w:hyperlink r:id="rId32" w:history="1">
        <w:r w:rsidRPr="00EA13E2">
          <w:rPr>
            <w:rStyle w:val="Hyperlink"/>
          </w:rPr>
          <w:t>10.1641/0006-3568(2001)051[0807:MFOOTW]2.0.CO;2</w:t>
        </w:r>
      </w:hyperlink>
      <w:r w:rsidRPr="00EA13E2">
        <w:t>.</w:t>
      </w:r>
    </w:p>
    <w:p w14:paraId="7D23D970" w14:textId="77777777" w:rsidR="00EB6045" w:rsidRPr="00EA13E2" w:rsidRDefault="00EB6045" w:rsidP="00EB6045">
      <w:pPr>
        <w:pStyle w:val="MDPI71References"/>
        <w:numPr>
          <w:ilvl w:val="0"/>
          <w:numId w:val="4"/>
        </w:numPr>
        <w:spacing w:line="240" w:lineRule="auto"/>
        <w:ind w:left="418" w:hanging="418"/>
      </w:pPr>
      <w:r w:rsidRPr="00EA13E2">
        <w:t xml:space="preserve">Orth, R.J.; Carruthers, T.J.B.; Dennison, W.C.; Duarte, C.M.; Fourqurean, J.W.; Heck, K.L.; Hughes, A.R.; Kendrick, G.A.; Kenworthy, W.J.; </w:t>
      </w:r>
      <w:proofErr w:type="spellStart"/>
      <w:r w:rsidRPr="00EA13E2">
        <w:t>Olyarnik</w:t>
      </w:r>
      <w:proofErr w:type="spellEnd"/>
      <w:r w:rsidRPr="00EA13E2">
        <w:t xml:space="preserve">, S.; et al. A Global Crisis for Seagrass Ecosystems. </w:t>
      </w:r>
      <w:proofErr w:type="spellStart"/>
      <w:r w:rsidRPr="00EA13E2">
        <w:rPr>
          <w:i/>
          <w:iCs/>
        </w:rPr>
        <w:t>BioScience</w:t>
      </w:r>
      <w:proofErr w:type="spellEnd"/>
      <w:r w:rsidRPr="00EA13E2">
        <w:t xml:space="preserve"> </w:t>
      </w:r>
      <w:r w:rsidRPr="00EA13E2">
        <w:rPr>
          <w:b/>
          <w:bCs/>
        </w:rPr>
        <w:t>2006</w:t>
      </w:r>
      <w:r w:rsidRPr="00EA13E2">
        <w:t xml:space="preserve">, </w:t>
      </w:r>
      <w:r w:rsidRPr="00BB6DE1">
        <w:rPr>
          <w:i/>
          <w:iCs/>
        </w:rPr>
        <w:t>56</w:t>
      </w:r>
      <w:r w:rsidRPr="00EA13E2">
        <w:t>, 987, doi:10.1641/0006-3568(2006)56[</w:t>
      </w:r>
      <w:proofErr w:type="gramStart"/>
      <w:r w:rsidRPr="00EA13E2">
        <w:t>987:AGCFSE</w:t>
      </w:r>
      <w:proofErr w:type="gramEnd"/>
      <w:r w:rsidRPr="00EA13E2">
        <w:t>]2.0.CO;2.</w:t>
      </w:r>
    </w:p>
    <w:p w14:paraId="63598DB4" w14:textId="77777777" w:rsidR="00EB6045" w:rsidRPr="00EA13E2" w:rsidRDefault="00EB6045" w:rsidP="00EB6045">
      <w:pPr>
        <w:pStyle w:val="MDPI71References"/>
        <w:numPr>
          <w:ilvl w:val="0"/>
          <w:numId w:val="4"/>
        </w:numPr>
        <w:spacing w:line="240" w:lineRule="auto"/>
        <w:ind w:left="432" w:hanging="432"/>
      </w:pPr>
      <w:r w:rsidRPr="00EA13E2">
        <w:t>Ecosystems and Human Well-Being: Synthesis; Millennium Ecosystem Assessment (Program), Ed.; Island Press: Washington, DC, 2005; ISBN 978-1-59726-040-4.</w:t>
      </w:r>
    </w:p>
    <w:p w14:paraId="7D9E2181" w14:textId="77777777" w:rsidR="00EB6045" w:rsidRPr="00EA13E2" w:rsidRDefault="00EB6045" w:rsidP="00EB6045">
      <w:pPr>
        <w:pStyle w:val="MDPI71References"/>
        <w:numPr>
          <w:ilvl w:val="0"/>
          <w:numId w:val="4"/>
        </w:numPr>
        <w:spacing w:line="240" w:lineRule="auto"/>
        <w:ind w:left="432" w:hanging="432"/>
      </w:pPr>
      <w:r w:rsidRPr="00EA13E2">
        <w:t>FAO. </w:t>
      </w:r>
      <w:r w:rsidRPr="00EA13E2">
        <w:rPr>
          <w:i/>
          <w:iCs/>
        </w:rPr>
        <w:t>The State of World Fisheries and Aquaculture 2020</w:t>
      </w:r>
      <w:r w:rsidRPr="00EA13E2">
        <w:t>; FAO: Rome, Italy, 2020; ISBN 978-92-5-132692-3.</w:t>
      </w:r>
    </w:p>
    <w:p w14:paraId="36786061" w14:textId="77777777" w:rsidR="00EB6045" w:rsidRPr="00EA13E2" w:rsidRDefault="00EB6045" w:rsidP="00EB6045">
      <w:pPr>
        <w:pStyle w:val="MDPI71References"/>
        <w:numPr>
          <w:ilvl w:val="0"/>
          <w:numId w:val="4"/>
        </w:numPr>
        <w:spacing w:line="240" w:lineRule="auto"/>
        <w:ind w:left="432" w:hanging="432"/>
      </w:pPr>
      <w:r w:rsidRPr="00EA13E2">
        <w:t xml:space="preserve">Beck, M.W.; Brumbaugh, R.D.; Airoldi, L.; Carranza, A.; Coen, L.D.; Crawford, C.; </w:t>
      </w:r>
      <w:proofErr w:type="spellStart"/>
      <w:r w:rsidRPr="00EA13E2">
        <w:t>Defeo</w:t>
      </w:r>
      <w:proofErr w:type="spellEnd"/>
      <w:r w:rsidRPr="00EA13E2">
        <w:t xml:space="preserve">, O.; Edgar, G.J.; Hancock, B.; Kay, M.C.; et al. Oyster Reefs at Risk and Recommendations for Conservation, Restoration, and Management. </w:t>
      </w:r>
      <w:proofErr w:type="spellStart"/>
      <w:r w:rsidRPr="00EA13E2">
        <w:rPr>
          <w:i/>
          <w:iCs/>
        </w:rPr>
        <w:t>BioScience</w:t>
      </w:r>
      <w:proofErr w:type="spellEnd"/>
      <w:r w:rsidRPr="00EA13E2">
        <w:t xml:space="preserve"> </w:t>
      </w:r>
      <w:r w:rsidRPr="00BB6DE1">
        <w:rPr>
          <w:b/>
          <w:bCs/>
        </w:rPr>
        <w:t>2011</w:t>
      </w:r>
      <w:r w:rsidRPr="00EA13E2">
        <w:t xml:space="preserve">, </w:t>
      </w:r>
      <w:r w:rsidRPr="00BB6DE1">
        <w:rPr>
          <w:i/>
          <w:iCs/>
        </w:rPr>
        <w:t>61</w:t>
      </w:r>
      <w:r w:rsidRPr="00EA13E2">
        <w:t>, 107–116, doi:10.1525/bio.2011.61.2.5.</w:t>
      </w:r>
    </w:p>
    <w:p w14:paraId="43162F4C" w14:textId="77777777" w:rsidR="00EB6045" w:rsidRPr="00EA13E2" w:rsidRDefault="00EB6045" w:rsidP="00EB6045">
      <w:pPr>
        <w:pStyle w:val="MDPI71References"/>
        <w:numPr>
          <w:ilvl w:val="0"/>
          <w:numId w:val="4"/>
        </w:numPr>
        <w:spacing w:line="240" w:lineRule="auto"/>
        <w:ind w:left="432" w:hanging="432"/>
      </w:pPr>
      <w:r w:rsidRPr="00EA13E2">
        <w:t xml:space="preserve">Worm, B.; Barbier, E.B.; Beaumont, N.; Duffy, J.E.; Folke, C.; Halpern, B.S.; Jackson, J.B.C.; Lotze, H.K.; Micheli, F.; </w:t>
      </w:r>
      <w:proofErr w:type="spellStart"/>
      <w:r w:rsidRPr="00EA13E2">
        <w:t>Palumbi</w:t>
      </w:r>
      <w:proofErr w:type="spellEnd"/>
      <w:r w:rsidRPr="00EA13E2">
        <w:t xml:space="preserve">, S.R.; et al. Impacts of Biodiversity Loss on Ocean Ecosystem Services. </w:t>
      </w:r>
      <w:r w:rsidRPr="00EA13E2">
        <w:rPr>
          <w:i/>
          <w:iCs/>
        </w:rPr>
        <w:t>Science</w:t>
      </w:r>
      <w:r w:rsidRPr="00EA13E2">
        <w:t xml:space="preserve"> </w:t>
      </w:r>
      <w:r w:rsidRPr="00EA13E2">
        <w:rPr>
          <w:b/>
          <w:bCs/>
        </w:rPr>
        <w:t>2006</w:t>
      </w:r>
      <w:r w:rsidRPr="00EA13E2">
        <w:t xml:space="preserve">, </w:t>
      </w:r>
      <w:r w:rsidRPr="00EA13E2">
        <w:rPr>
          <w:i/>
          <w:iCs/>
        </w:rPr>
        <w:t>314</w:t>
      </w:r>
      <w:r w:rsidRPr="00EA13E2">
        <w:t>, 787–790, doi:10.1126/science.1132294.</w:t>
      </w:r>
    </w:p>
    <w:p w14:paraId="45214A14" w14:textId="77777777" w:rsidR="00EB6045" w:rsidRPr="00EA13E2" w:rsidRDefault="00EB6045" w:rsidP="00EB6045">
      <w:pPr>
        <w:pStyle w:val="MDPI71References"/>
        <w:numPr>
          <w:ilvl w:val="0"/>
          <w:numId w:val="4"/>
        </w:numPr>
        <w:spacing w:line="240" w:lineRule="auto"/>
        <w:ind w:left="432" w:hanging="432"/>
      </w:pPr>
      <w:r w:rsidRPr="00EA13E2">
        <w:t xml:space="preserve">Scyphers, S.B.; Powers, S.P.; Heck, K.L.; Byron, D. Oyster Reefs as Natural Breakwaters Mitigate Shoreline Loss and Facilitate Fisheries. </w:t>
      </w:r>
      <w:proofErr w:type="spellStart"/>
      <w:r w:rsidRPr="00EA13E2">
        <w:rPr>
          <w:i/>
          <w:iCs/>
        </w:rPr>
        <w:t>PLoS</w:t>
      </w:r>
      <w:proofErr w:type="spellEnd"/>
      <w:r w:rsidRPr="00EA13E2">
        <w:rPr>
          <w:i/>
          <w:iCs/>
        </w:rPr>
        <w:t xml:space="preserve"> ONE</w:t>
      </w:r>
      <w:r w:rsidRPr="00EA13E2">
        <w:t xml:space="preserve"> </w:t>
      </w:r>
      <w:r w:rsidRPr="00BB6DE1">
        <w:rPr>
          <w:b/>
          <w:bCs/>
        </w:rPr>
        <w:t>2011</w:t>
      </w:r>
      <w:r w:rsidRPr="00EA13E2">
        <w:t xml:space="preserve">, </w:t>
      </w:r>
      <w:r w:rsidRPr="00BB6DE1">
        <w:rPr>
          <w:i/>
          <w:iCs/>
        </w:rPr>
        <w:t>6</w:t>
      </w:r>
      <w:r w:rsidRPr="00EA13E2">
        <w:t xml:space="preserve">, e22396, </w:t>
      </w:r>
      <w:proofErr w:type="gramStart"/>
      <w:r w:rsidRPr="00EA13E2">
        <w:t>doi:10.1371/journal.pone</w:t>
      </w:r>
      <w:proofErr w:type="gramEnd"/>
      <w:r w:rsidRPr="00EA13E2">
        <w:t>.0022396.</w:t>
      </w:r>
    </w:p>
    <w:p w14:paraId="2923C872" w14:textId="77777777" w:rsidR="00EB6045" w:rsidRPr="00EA13E2" w:rsidRDefault="00EB6045" w:rsidP="00EB6045">
      <w:pPr>
        <w:pStyle w:val="MDPI71References"/>
        <w:numPr>
          <w:ilvl w:val="0"/>
          <w:numId w:val="4"/>
        </w:numPr>
        <w:spacing w:line="240" w:lineRule="auto"/>
        <w:ind w:left="432" w:hanging="432"/>
      </w:pPr>
      <w:r w:rsidRPr="00EA13E2">
        <w:t xml:space="preserve">Whalen, L.; Kreeger, D.; Bushek, D.; Moody, J.; </w:t>
      </w:r>
      <w:proofErr w:type="spellStart"/>
      <w:r w:rsidRPr="00EA13E2">
        <w:t>Padeletti</w:t>
      </w:r>
      <w:proofErr w:type="spellEnd"/>
      <w:r w:rsidRPr="00EA13E2">
        <w:t xml:space="preserve">, A. </w:t>
      </w:r>
      <w:proofErr w:type="spellStart"/>
      <w:r w:rsidRPr="00EA13E2">
        <w:t>Practioner’s</w:t>
      </w:r>
      <w:proofErr w:type="spellEnd"/>
      <w:r w:rsidRPr="00EA13E2">
        <w:t xml:space="preserve"> Guide: Shellfish-Based Living Shorelines for Salt Marsh Erosion Control and Environmental Enhancement in the Mid-Atlantic; Partnership for the Delaware Estuary, Report #11-04, 2011; p. 48.</w:t>
      </w:r>
    </w:p>
    <w:p w14:paraId="5CCD7576" w14:textId="77777777" w:rsidR="00EB6045" w:rsidRDefault="00EB6045" w:rsidP="00EB6045">
      <w:pPr>
        <w:pStyle w:val="MDPI71References"/>
        <w:numPr>
          <w:ilvl w:val="0"/>
          <w:numId w:val="4"/>
        </w:numPr>
        <w:spacing w:line="240" w:lineRule="auto"/>
        <w:ind w:left="432" w:hanging="432"/>
      </w:pPr>
      <w:r w:rsidRPr="00EA13E2">
        <w:t xml:space="preserve">Kreeger, D.A.; </w:t>
      </w:r>
      <w:proofErr w:type="spellStart"/>
      <w:r w:rsidRPr="00EA13E2">
        <w:t>Padeletti</w:t>
      </w:r>
      <w:proofErr w:type="spellEnd"/>
      <w:r w:rsidRPr="00EA13E2">
        <w:t>, A. Monitoring and Assessment of Representative Tidal Wetlands of the Delaware Estuary; Partnership for the Delaware Estuary, Report #13-03. 144 p.</w:t>
      </w:r>
    </w:p>
    <w:p w14:paraId="5120049C" w14:textId="77777777" w:rsidR="00EB6045" w:rsidRPr="00EA13E2" w:rsidRDefault="00EB6045" w:rsidP="00EB6045">
      <w:pPr>
        <w:pStyle w:val="MDPI71References"/>
        <w:numPr>
          <w:ilvl w:val="0"/>
          <w:numId w:val="4"/>
        </w:numPr>
        <w:spacing w:line="240" w:lineRule="auto"/>
        <w:ind w:left="432" w:hanging="432"/>
      </w:pPr>
      <w:proofErr w:type="spellStart"/>
      <w:r>
        <w:t>Bilkovic</w:t>
      </w:r>
      <w:proofErr w:type="spellEnd"/>
      <w:r>
        <w:t xml:space="preserve">, D. M.; Mitchell, M.M.; La Peyre, M.K.; Toft, J.D. </w:t>
      </w:r>
      <w:r>
        <w:rPr>
          <w:i/>
        </w:rPr>
        <w:t>Living Shorelines: The Science and Management of Nature-Based Coastal Protection</w:t>
      </w:r>
      <w:r>
        <w:t>, 1st ed.; CRC Press: Boca Raton, FL, USA, 2017; pp. 519. ISBN: 9780367573836</w:t>
      </w:r>
    </w:p>
    <w:p w14:paraId="545DBF38" w14:textId="77777777" w:rsidR="00EB6045" w:rsidRPr="00EA13E2" w:rsidRDefault="00EB6045" w:rsidP="00EB6045">
      <w:pPr>
        <w:pStyle w:val="MDPI71References"/>
        <w:numPr>
          <w:ilvl w:val="0"/>
          <w:numId w:val="4"/>
        </w:numPr>
        <w:ind w:left="432" w:hanging="432"/>
      </w:pPr>
      <w:r w:rsidRPr="00EA13E2">
        <w:t>Brumbaugh, R.D.; Beck, M.W.; Coen, L.D.; Craig, L.; Hicks, P. A Practitioner’s Guide to the Design and Monitoring of Shellfish Restoration Projects. 2006.</w:t>
      </w:r>
    </w:p>
    <w:p w14:paraId="2B7DAC6C" w14:textId="77777777" w:rsidR="00EB6045" w:rsidRPr="00EA13E2" w:rsidRDefault="00EB6045" w:rsidP="00EB6045">
      <w:pPr>
        <w:pStyle w:val="MDPI71References"/>
        <w:numPr>
          <w:ilvl w:val="0"/>
          <w:numId w:val="4"/>
        </w:numPr>
        <w:ind w:left="418" w:hanging="418"/>
      </w:pPr>
      <w:r w:rsidRPr="00EA13E2">
        <w:t xml:space="preserve">Walters, L.J.; Donnelly, M.J.; Sacks P.; Campbell D. Lessons learned from living shoreline stabilization in popular tourist areas: boat wakes, volunteer support, and protecting historic structures. In: </w:t>
      </w:r>
      <w:r w:rsidRPr="00EA13E2">
        <w:rPr>
          <w:i/>
          <w:iCs/>
        </w:rPr>
        <w:t xml:space="preserve">Living shorelines: the science and management of nature-based coastal protection. </w:t>
      </w:r>
      <w:proofErr w:type="spellStart"/>
      <w:r w:rsidRPr="00EA13E2">
        <w:t>Bilkovic</w:t>
      </w:r>
      <w:proofErr w:type="spellEnd"/>
      <w:r w:rsidRPr="00EA13E2">
        <w:t xml:space="preserve">, D.M.; Mitchell, M.M.; La Peyre, M.K.; Toft, J.D., Eds.; </w:t>
      </w:r>
      <w:r w:rsidRPr="00EA13E2">
        <w:rPr>
          <w:i/>
          <w:iCs/>
        </w:rPr>
        <w:t>CRC Marine Science Series</w:t>
      </w:r>
      <w:r w:rsidRPr="00EA13E2">
        <w:t>, CRC Press, Taylor &amp; Francis Group: Boca Raton, FL, USA, 2017, pp. 233-246.</w:t>
      </w:r>
    </w:p>
    <w:p w14:paraId="0F4C865A" w14:textId="77777777" w:rsidR="00EB6045" w:rsidRPr="00EA13E2" w:rsidRDefault="00EB6045" w:rsidP="00EB6045">
      <w:pPr>
        <w:pStyle w:val="MDPI71References"/>
        <w:numPr>
          <w:ilvl w:val="0"/>
          <w:numId w:val="4"/>
        </w:numPr>
        <w:spacing w:line="240" w:lineRule="auto"/>
        <w:ind w:left="432" w:hanging="432"/>
      </w:pPr>
      <w:r w:rsidRPr="00EA13E2">
        <w:t xml:space="preserve">Rupasinghe, M.; Nicolas, R.S.; Lanham, B.S.; Morris, R.L. Sustainable Oyster Shell Incorporated Artificial Reef Concrete for Living Shorelines. </w:t>
      </w:r>
      <w:r w:rsidRPr="00EA13E2">
        <w:rPr>
          <w:i/>
          <w:iCs/>
        </w:rPr>
        <w:t>Construction and Building Materials</w:t>
      </w:r>
      <w:r w:rsidRPr="00EA13E2">
        <w:t xml:space="preserve"> </w:t>
      </w:r>
      <w:r w:rsidRPr="00EA13E2">
        <w:rPr>
          <w:b/>
          <w:bCs/>
        </w:rPr>
        <w:t>2024</w:t>
      </w:r>
      <w:r w:rsidRPr="00EA13E2">
        <w:t xml:space="preserve">, </w:t>
      </w:r>
      <w:r w:rsidRPr="00BB6DE1">
        <w:rPr>
          <w:i/>
          <w:iCs/>
        </w:rPr>
        <w:t>410</w:t>
      </w:r>
      <w:r w:rsidRPr="00EA13E2">
        <w:t xml:space="preserve">, 134217, </w:t>
      </w:r>
      <w:proofErr w:type="gramStart"/>
      <w:r w:rsidRPr="00EA13E2">
        <w:t>doi:10.1016/j.conbuildmat</w:t>
      </w:r>
      <w:proofErr w:type="gramEnd"/>
      <w:r w:rsidRPr="00EA13E2">
        <w:t>.2023.134217.</w:t>
      </w:r>
    </w:p>
    <w:p w14:paraId="05CAD961" w14:textId="77777777" w:rsidR="00EB6045" w:rsidRPr="00EA13E2" w:rsidRDefault="00EB6045" w:rsidP="00EB6045">
      <w:pPr>
        <w:pStyle w:val="MDPI71References"/>
        <w:numPr>
          <w:ilvl w:val="0"/>
          <w:numId w:val="4"/>
        </w:numPr>
        <w:spacing w:line="240" w:lineRule="auto"/>
        <w:ind w:left="432" w:hanging="432"/>
      </w:pPr>
      <w:r w:rsidRPr="00EA13E2">
        <w:t xml:space="preserve">Rodriguez, A.B.; Fodrie, F.J.; Ridge, J.T.; Lindquist, N.L.; Theuerkauf, E.J.; Coleman, S.E.; Grabowski, J.H.; Brodeur, M.C.; Gittman, R.K.; Keller, D.A.; et al. Oyster Reefs Can Outpace Sea-Level Rise. </w:t>
      </w:r>
      <w:r w:rsidRPr="00EA13E2">
        <w:rPr>
          <w:i/>
          <w:iCs/>
        </w:rPr>
        <w:t>Nature Clim Change</w:t>
      </w:r>
      <w:r w:rsidRPr="00EA13E2">
        <w:t xml:space="preserve"> </w:t>
      </w:r>
      <w:r w:rsidRPr="00EA13E2">
        <w:rPr>
          <w:b/>
          <w:bCs/>
        </w:rPr>
        <w:t>2014</w:t>
      </w:r>
      <w:r w:rsidRPr="00EA13E2">
        <w:t xml:space="preserve">, </w:t>
      </w:r>
      <w:r w:rsidRPr="00EA13E2">
        <w:rPr>
          <w:i/>
          <w:iCs/>
        </w:rPr>
        <w:t>4</w:t>
      </w:r>
      <w:r w:rsidRPr="00EA13E2">
        <w:t>, 493–497, doi:10.1038/nclimate2216.</w:t>
      </w:r>
    </w:p>
    <w:p w14:paraId="520217EF" w14:textId="77777777" w:rsidR="00EB6045" w:rsidRPr="00EA13E2" w:rsidRDefault="00EB6045" w:rsidP="00EB6045">
      <w:pPr>
        <w:pStyle w:val="MDPI71References"/>
        <w:numPr>
          <w:ilvl w:val="0"/>
          <w:numId w:val="4"/>
        </w:numPr>
        <w:spacing w:line="240" w:lineRule="auto"/>
        <w:ind w:left="432" w:hanging="432"/>
      </w:pPr>
      <w:r w:rsidRPr="00EA13E2">
        <w:t xml:space="preserve">Gittman, R.K.; Popowich, A.M.; Bruno, J.F.; Peterson, C.H. Marshes with and without Sills Protect Estuarine Shorelines from Erosion Better than Bulkheads during a Category 1 Hurricane. </w:t>
      </w:r>
      <w:r w:rsidRPr="00EA13E2">
        <w:rPr>
          <w:i/>
          <w:iCs/>
        </w:rPr>
        <w:t>Ocean &amp; Coastal Management</w:t>
      </w:r>
      <w:r w:rsidRPr="00EA13E2">
        <w:t xml:space="preserve"> </w:t>
      </w:r>
      <w:r w:rsidRPr="00EA13E2">
        <w:rPr>
          <w:b/>
          <w:bCs/>
        </w:rPr>
        <w:t>2014</w:t>
      </w:r>
      <w:r w:rsidRPr="00EA13E2">
        <w:t xml:space="preserve">, </w:t>
      </w:r>
      <w:r w:rsidRPr="00EA13E2">
        <w:rPr>
          <w:i/>
          <w:iCs/>
        </w:rPr>
        <w:t>102</w:t>
      </w:r>
      <w:r w:rsidRPr="00EA13E2">
        <w:t xml:space="preserve">, 94–102, </w:t>
      </w:r>
      <w:proofErr w:type="gramStart"/>
      <w:r w:rsidRPr="00EA13E2">
        <w:t>doi:10.1016/j.ocecoaman</w:t>
      </w:r>
      <w:proofErr w:type="gramEnd"/>
      <w:r w:rsidRPr="00EA13E2">
        <w:t>.2014.09.016.</w:t>
      </w:r>
    </w:p>
    <w:p w14:paraId="355D006B" w14:textId="77777777" w:rsidR="00EB6045" w:rsidRPr="00EA13E2" w:rsidRDefault="00EB6045" w:rsidP="00EB6045">
      <w:pPr>
        <w:pStyle w:val="MDPI71References"/>
        <w:numPr>
          <w:ilvl w:val="0"/>
          <w:numId w:val="4"/>
        </w:numPr>
        <w:spacing w:line="240" w:lineRule="auto"/>
        <w:ind w:left="432" w:hanging="432"/>
      </w:pPr>
      <w:r w:rsidRPr="00EA13E2">
        <w:lastRenderedPageBreak/>
        <w:t>Dame, R.F. Ecology of marine bivalves: an ecosystem approach</w:t>
      </w:r>
      <w:r w:rsidRPr="00EA13E2">
        <w:rPr>
          <w:i/>
          <w:iCs/>
        </w:rPr>
        <w:t xml:space="preserve">. </w:t>
      </w:r>
      <w:r w:rsidRPr="00EA13E2">
        <w:t>CRC Marine Science Series, Boca Raton, FL, USA, 1996, 254 pp.</w:t>
      </w:r>
    </w:p>
    <w:p w14:paraId="4BE5E57B" w14:textId="77777777" w:rsidR="00EB6045" w:rsidRDefault="00EB6045" w:rsidP="00EB6045">
      <w:pPr>
        <w:pStyle w:val="MDPI71References"/>
        <w:numPr>
          <w:ilvl w:val="0"/>
          <w:numId w:val="4"/>
        </w:numPr>
        <w:ind w:left="432" w:hanging="432"/>
      </w:pPr>
      <w:r w:rsidRPr="00EA13E2">
        <w:t xml:space="preserve">Grabowski, J.H.; Brumbaugh, R.D.; Conrad, R.F.; Keeler, A.G.; </w:t>
      </w:r>
      <w:proofErr w:type="spellStart"/>
      <w:r w:rsidRPr="00EA13E2">
        <w:t>Opaluch</w:t>
      </w:r>
      <w:proofErr w:type="spellEnd"/>
      <w:r w:rsidRPr="00EA13E2">
        <w:t xml:space="preserve">, J.J.; Peterson, C.H.; Piehler, M.F.; Powers, S.P.; Smyth, A.R. Economic Valuation of Ecosystem Services Provided by Oyster Reefs. </w:t>
      </w:r>
      <w:proofErr w:type="spellStart"/>
      <w:r w:rsidRPr="00EA13E2">
        <w:rPr>
          <w:i/>
          <w:iCs/>
        </w:rPr>
        <w:t>BioScience</w:t>
      </w:r>
      <w:proofErr w:type="spellEnd"/>
      <w:r w:rsidRPr="00EA13E2">
        <w:t xml:space="preserve"> </w:t>
      </w:r>
      <w:r w:rsidRPr="00EA13E2">
        <w:rPr>
          <w:b/>
          <w:bCs/>
        </w:rPr>
        <w:t>2012</w:t>
      </w:r>
      <w:r w:rsidRPr="00EA13E2">
        <w:t xml:space="preserve">, </w:t>
      </w:r>
      <w:r w:rsidRPr="00EA13E2">
        <w:rPr>
          <w:i/>
          <w:iCs/>
        </w:rPr>
        <w:t>62</w:t>
      </w:r>
      <w:r w:rsidRPr="00EA13E2">
        <w:t>, 900–909, doi:</w:t>
      </w:r>
      <w:hyperlink r:id="rId33" w:history="1">
        <w:r w:rsidRPr="00EA13E2">
          <w:rPr>
            <w:rStyle w:val="Hyperlink"/>
          </w:rPr>
          <w:t>10.1525/bio.2012.62.10.10</w:t>
        </w:r>
      </w:hyperlink>
      <w:r w:rsidRPr="00EA13E2">
        <w:t>.</w:t>
      </w:r>
    </w:p>
    <w:p w14:paraId="4DA18D01" w14:textId="77777777" w:rsidR="00EB6045" w:rsidRPr="00EA13E2" w:rsidRDefault="00EB6045" w:rsidP="00EB6045">
      <w:pPr>
        <w:pStyle w:val="MDPI71References"/>
        <w:numPr>
          <w:ilvl w:val="0"/>
          <w:numId w:val="4"/>
        </w:numPr>
        <w:ind w:left="432" w:hanging="432"/>
      </w:pPr>
      <w:proofErr w:type="spellStart"/>
      <w:r>
        <w:t>Bersoza</w:t>
      </w:r>
      <w:proofErr w:type="spellEnd"/>
      <w:r>
        <w:t xml:space="preserve">-Hernández, A.; Brumbaugh, R.D.; Frederick, P.; Grizzle, R.; Luckenbach, M.W.; Peterson, C.H.; Angelini, C. Restoring the Eastern Oyster: How Much Progress Has Been Made in 53 Years? </w:t>
      </w:r>
      <w:r w:rsidRPr="00774FD8">
        <w:rPr>
          <w:i/>
          <w:iCs/>
        </w:rPr>
        <w:t xml:space="preserve">Frontiers in </w:t>
      </w:r>
      <w:proofErr w:type="spellStart"/>
      <w:r w:rsidRPr="00774FD8">
        <w:rPr>
          <w:i/>
          <w:iCs/>
        </w:rPr>
        <w:t>Ecol</w:t>
      </w:r>
      <w:proofErr w:type="spellEnd"/>
      <w:r w:rsidRPr="00774FD8">
        <w:rPr>
          <w:i/>
          <w:iCs/>
        </w:rPr>
        <w:t xml:space="preserve"> &amp; Environ</w:t>
      </w:r>
      <w:r>
        <w:t xml:space="preserve"> </w:t>
      </w:r>
      <w:r w:rsidRPr="00774FD8">
        <w:rPr>
          <w:b/>
          <w:bCs/>
        </w:rPr>
        <w:t>2018</w:t>
      </w:r>
      <w:r>
        <w:t xml:space="preserve">, </w:t>
      </w:r>
      <w:r w:rsidRPr="00774FD8">
        <w:rPr>
          <w:i/>
          <w:iCs/>
        </w:rPr>
        <w:t>16</w:t>
      </w:r>
      <w:r>
        <w:t>, 463–471, doi:</w:t>
      </w:r>
      <w:hyperlink r:id="rId34" w:history="1">
        <w:r>
          <w:rPr>
            <w:rStyle w:val="Hyperlink"/>
          </w:rPr>
          <w:t>10.1002/fee.1935</w:t>
        </w:r>
      </w:hyperlink>
      <w:r>
        <w:t>.</w:t>
      </w:r>
    </w:p>
    <w:p w14:paraId="49AB39BA" w14:textId="77777777" w:rsidR="00EB6045" w:rsidRPr="00EA13E2" w:rsidRDefault="00EB6045" w:rsidP="00EB6045">
      <w:pPr>
        <w:pStyle w:val="MDPI71References"/>
        <w:numPr>
          <w:ilvl w:val="0"/>
          <w:numId w:val="4"/>
        </w:numPr>
        <w:spacing w:line="240" w:lineRule="auto"/>
        <w:ind w:left="418" w:hanging="418"/>
      </w:pPr>
      <w:proofErr w:type="spellStart"/>
      <w:r w:rsidRPr="00EA13E2">
        <w:t>Gmelin</w:t>
      </w:r>
      <w:proofErr w:type="spellEnd"/>
      <w:r w:rsidRPr="00EA13E2">
        <w:t>, J.F</w:t>
      </w:r>
      <w:r w:rsidRPr="00EA13E2">
        <w:rPr>
          <w:i/>
          <w:iCs/>
        </w:rPr>
        <w:t xml:space="preserve">. Systema Naturae per Regna Tria Naturae, Secundum Classes, Ordines, Genera, Species, cum </w:t>
      </w:r>
      <w:proofErr w:type="spellStart"/>
      <w:r w:rsidRPr="00EA13E2">
        <w:rPr>
          <w:i/>
          <w:iCs/>
        </w:rPr>
        <w:t>Characteribus</w:t>
      </w:r>
      <w:proofErr w:type="spellEnd"/>
      <w:r w:rsidRPr="00EA13E2">
        <w:rPr>
          <w:i/>
          <w:iCs/>
        </w:rPr>
        <w:t xml:space="preserve">, </w:t>
      </w:r>
      <w:proofErr w:type="spellStart"/>
      <w:r w:rsidRPr="00EA13E2">
        <w:rPr>
          <w:i/>
          <w:iCs/>
        </w:rPr>
        <w:t>Differentiis</w:t>
      </w:r>
      <w:proofErr w:type="spellEnd"/>
      <w:r w:rsidRPr="00EA13E2">
        <w:rPr>
          <w:i/>
          <w:iCs/>
        </w:rPr>
        <w:t xml:space="preserve">, </w:t>
      </w:r>
      <w:proofErr w:type="spellStart"/>
      <w:r w:rsidRPr="00EA13E2">
        <w:rPr>
          <w:i/>
          <w:iCs/>
        </w:rPr>
        <w:t>Synonymis</w:t>
      </w:r>
      <w:proofErr w:type="spellEnd"/>
      <w:r w:rsidRPr="00EA13E2">
        <w:rPr>
          <w:i/>
          <w:iCs/>
        </w:rPr>
        <w:t xml:space="preserve">, </w:t>
      </w:r>
      <w:proofErr w:type="spellStart"/>
      <w:r w:rsidRPr="00EA13E2">
        <w:rPr>
          <w:i/>
          <w:iCs/>
        </w:rPr>
        <w:t>locis</w:t>
      </w:r>
      <w:proofErr w:type="spellEnd"/>
      <w:r w:rsidRPr="00EA13E2">
        <w:rPr>
          <w:i/>
          <w:iCs/>
        </w:rPr>
        <w:t xml:space="preserve">. </w:t>
      </w:r>
      <w:r w:rsidRPr="00EA13E2">
        <w:t>12</w:t>
      </w:r>
      <w:r w:rsidRPr="00EA13E2">
        <w:rPr>
          <w:vertAlign w:val="superscript"/>
        </w:rPr>
        <w:t>th</w:t>
      </w:r>
      <w:r w:rsidRPr="00EA13E2">
        <w:t xml:space="preserve"> ed.; G.E. Beer, </w:t>
      </w:r>
      <w:proofErr w:type="spellStart"/>
      <w:r w:rsidRPr="00EA13E2">
        <w:t>Liepzig</w:t>
      </w:r>
      <w:proofErr w:type="spellEnd"/>
      <w:r w:rsidRPr="00EA13E2">
        <w:t>, Germany.</w:t>
      </w:r>
      <w:r w:rsidRPr="00EA13E2">
        <w:rPr>
          <w:i/>
          <w:iCs/>
        </w:rPr>
        <w:t xml:space="preserve"> </w:t>
      </w:r>
      <w:r w:rsidRPr="00EA13E2">
        <w:t xml:space="preserve">1791; 3021-3909. </w:t>
      </w:r>
    </w:p>
    <w:p w14:paraId="48D270A8" w14:textId="77777777" w:rsidR="00EB6045" w:rsidRPr="00EA13E2" w:rsidRDefault="00EB6045" w:rsidP="00EB6045">
      <w:pPr>
        <w:pStyle w:val="MDPI71References"/>
        <w:numPr>
          <w:ilvl w:val="0"/>
          <w:numId w:val="4"/>
        </w:numPr>
        <w:spacing w:line="240" w:lineRule="auto"/>
        <w:ind w:left="432" w:hanging="432"/>
      </w:pPr>
      <w:r w:rsidRPr="00EA13E2">
        <w:t xml:space="preserve">Radabaugh, K.R.; Geiger, S.P.; Moyer, R.P. </w:t>
      </w:r>
      <w:r w:rsidRPr="00EA13E2">
        <w:rPr>
          <w:i/>
          <w:iCs/>
        </w:rPr>
        <w:t>Oyster Integrated Mapping and Monitoring Program Report for the State of Florida</w:t>
      </w:r>
      <w:r w:rsidRPr="00EA13E2">
        <w:t xml:space="preserve">. Florida Fish and Wildlife Research Institute: St. Petersburg, FL, USA, </w:t>
      </w:r>
      <w:r w:rsidRPr="00F322C9">
        <w:t>2019</w:t>
      </w:r>
      <w:r w:rsidRPr="00EA13E2">
        <w:t xml:space="preserve">, </w:t>
      </w:r>
      <w:r w:rsidRPr="00EA13E2">
        <w:rPr>
          <w:i/>
          <w:iCs/>
        </w:rPr>
        <w:t xml:space="preserve">Technical Report 22 </w:t>
      </w:r>
      <w:r w:rsidRPr="00EA13E2">
        <w:t>pp. 175.</w:t>
      </w:r>
    </w:p>
    <w:p w14:paraId="4C38BFF0" w14:textId="77777777" w:rsidR="00EB6045" w:rsidRPr="00EA13E2" w:rsidRDefault="00EB6045" w:rsidP="00EB6045">
      <w:pPr>
        <w:pStyle w:val="MDPI71References"/>
        <w:numPr>
          <w:ilvl w:val="0"/>
          <w:numId w:val="4"/>
        </w:numPr>
        <w:spacing w:line="240" w:lineRule="auto"/>
        <w:ind w:left="432" w:hanging="432"/>
      </w:pPr>
      <w:proofErr w:type="spellStart"/>
      <w:r w:rsidRPr="00EA13E2">
        <w:t>Breitburg</w:t>
      </w:r>
      <w:proofErr w:type="spellEnd"/>
      <w:r w:rsidRPr="00EA13E2">
        <w:t xml:space="preserve">, D.C. Are three-dimensional structure and healthy oyster populations the keys to an ecologically interesting and important fish community? pp 239-250 in Luckenbach, M.W., Mann, R., and Wesson, J.A., eds., </w:t>
      </w:r>
      <w:r w:rsidRPr="00EA13E2">
        <w:rPr>
          <w:i/>
          <w:iCs/>
        </w:rPr>
        <w:t>Oyster Reef Habitat Restoration: A Synopsis and Synthesis of Approaches</w:t>
      </w:r>
      <w:r w:rsidRPr="00EA13E2">
        <w:t>. Virginia Institute of Marine Science Press, Gloucester Pt., VA, USA, 1999; 358pp.</w:t>
      </w:r>
    </w:p>
    <w:p w14:paraId="38282B09" w14:textId="77777777" w:rsidR="00EB6045" w:rsidRPr="00EA13E2" w:rsidRDefault="00EB6045" w:rsidP="00EB6045">
      <w:pPr>
        <w:pStyle w:val="MDPI71References"/>
        <w:numPr>
          <w:ilvl w:val="0"/>
          <w:numId w:val="4"/>
        </w:numPr>
        <w:spacing w:line="240" w:lineRule="auto"/>
        <w:ind w:left="432" w:hanging="432"/>
      </w:pPr>
      <w:r w:rsidRPr="00EA13E2">
        <w:t xml:space="preserve">Coen, L.D.; Luckenbach, M.W. Developing Success Criteria and Goals for Evaluating Oyster Reef Restoration: Ecological Function or Resource Exploitation? </w:t>
      </w:r>
      <w:r w:rsidRPr="00EA13E2">
        <w:rPr>
          <w:i/>
          <w:iCs/>
        </w:rPr>
        <w:t>Ecological Engineering</w:t>
      </w:r>
      <w:r w:rsidRPr="00EA13E2">
        <w:t xml:space="preserve"> </w:t>
      </w:r>
      <w:r w:rsidRPr="00EA13E2">
        <w:rPr>
          <w:b/>
          <w:bCs/>
        </w:rPr>
        <w:t>2000</w:t>
      </w:r>
      <w:r w:rsidRPr="00EA13E2">
        <w:t xml:space="preserve">, </w:t>
      </w:r>
      <w:r w:rsidRPr="00BB6DE1">
        <w:rPr>
          <w:i/>
          <w:iCs/>
        </w:rPr>
        <w:t>15</w:t>
      </w:r>
      <w:r w:rsidRPr="00EA13E2">
        <w:t>, 323–343, doi:10.1016/S0925-8574(00)00084-7.</w:t>
      </w:r>
    </w:p>
    <w:p w14:paraId="7807D1BB" w14:textId="77777777" w:rsidR="00EB6045" w:rsidRPr="00EA13E2" w:rsidRDefault="00EB6045" w:rsidP="00EB6045">
      <w:pPr>
        <w:pStyle w:val="MDPI71References"/>
        <w:numPr>
          <w:ilvl w:val="0"/>
          <w:numId w:val="4"/>
        </w:numPr>
        <w:spacing w:line="240" w:lineRule="auto"/>
        <w:ind w:left="432" w:hanging="432"/>
      </w:pPr>
      <w:r w:rsidRPr="00EA13E2">
        <w:t xml:space="preserve">Harding, J.; Mann, R.L. Influence of Habitat on Diet and Distribution of Striped Bass (Morone Saxatilis) in a Temperate Estuary. </w:t>
      </w:r>
      <w:r w:rsidRPr="00EA13E2">
        <w:rPr>
          <w:i/>
          <w:iCs/>
        </w:rPr>
        <w:t xml:space="preserve">Bulletin of Marine Science </w:t>
      </w:r>
      <w:r w:rsidRPr="00EA13E2">
        <w:rPr>
          <w:b/>
          <w:bCs/>
        </w:rPr>
        <w:t>2003</w:t>
      </w:r>
      <w:r w:rsidRPr="00EA13E2">
        <w:t xml:space="preserve">, </w:t>
      </w:r>
      <w:r w:rsidRPr="00EA13E2">
        <w:rPr>
          <w:i/>
          <w:iCs/>
        </w:rPr>
        <w:t>72</w:t>
      </w:r>
      <w:r w:rsidRPr="00EA13E2">
        <w:t>.</w:t>
      </w:r>
    </w:p>
    <w:p w14:paraId="5F05EE7D" w14:textId="77777777" w:rsidR="00EB6045" w:rsidRPr="00EA13E2" w:rsidRDefault="00EB6045" w:rsidP="00EB6045">
      <w:pPr>
        <w:pStyle w:val="MDPI71References"/>
        <w:numPr>
          <w:ilvl w:val="0"/>
          <w:numId w:val="4"/>
        </w:numPr>
        <w:spacing w:line="240" w:lineRule="auto"/>
        <w:ind w:left="432" w:hanging="432"/>
      </w:pPr>
      <w:r w:rsidRPr="00EA13E2">
        <w:t xml:space="preserve">Grabowski, J.H.; Hughes, A.R.; Kimbro, D.L.; Dolan, M.A. How Habitat Setting Influences Restored Oyster Reef Communities. </w:t>
      </w:r>
      <w:r w:rsidRPr="00EA13E2">
        <w:rPr>
          <w:i/>
          <w:iCs/>
        </w:rPr>
        <w:t>Ecology</w:t>
      </w:r>
      <w:r w:rsidRPr="00EA13E2">
        <w:t xml:space="preserve"> </w:t>
      </w:r>
      <w:r w:rsidRPr="00EA13E2">
        <w:rPr>
          <w:b/>
          <w:bCs/>
        </w:rPr>
        <w:t>2005</w:t>
      </w:r>
      <w:r w:rsidRPr="00EA13E2">
        <w:t xml:space="preserve">, </w:t>
      </w:r>
      <w:r w:rsidRPr="00EA13E2">
        <w:rPr>
          <w:i/>
          <w:iCs/>
        </w:rPr>
        <w:t>86</w:t>
      </w:r>
      <w:r w:rsidRPr="00EA13E2">
        <w:t>, 1926–1935, doi:10.1890/04-0690.\</w:t>
      </w:r>
    </w:p>
    <w:p w14:paraId="019B1F7C" w14:textId="77777777" w:rsidR="00EB6045" w:rsidRPr="00EA13E2" w:rsidRDefault="00EB6045" w:rsidP="00EB6045">
      <w:pPr>
        <w:pStyle w:val="MDPI71References"/>
        <w:numPr>
          <w:ilvl w:val="0"/>
          <w:numId w:val="4"/>
        </w:numPr>
        <w:spacing w:line="240" w:lineRule="auto"/>
        <w:ind w:left="432" w:hanging="432"/>
      </w:pPr>
      <w:r w:rsidRPr="00EA13E2">
        <w:t xml:space="preserve">Tolley, S.G.; </w:t>
      </w:r>
      <w:proofErr w:type="spellStart"/>
      <w:r w:rsidRPr="00EA13E2">
        <w:t>Volety</w:t>
      </w:r>
      <w:proofErr w:type="spellEnd"/>
      <w:r w:rsidRPr="00EA13E2">
        <w:t xml:space="preserve">, A.K. The Role of Oysters in Habitat Use of Oyster Reefs by Resident Fishes and Decapod Crustaceans. </w:t>
      </w:r>
      <w:r w:rsidRPr="00EA13E2">
        <w:rPr>
          <w:i/>
          <w:iCs/>
        </w:rPr>
        <w:t>Journal of Shellfish Research</w:t>
      </w:r>
      <w:r w:rsidRPr="00EA13E2">
        <w:t xml:space="preserve"> </w:t>
      </w:r>
      <w:r w:rsidRPr="00EA13E2">
        <w:rPr>
          <w:b/>
          <w:bCs/>
        </w:rPr>
        <w:t>2005</w:t>
      </w:r>
      <w:r w:rsidRPr="00EA13E2">
        <w:t xml:space="preserve">, </w:t>
      </w:r>
      <w:r w:rsidRPr="00EA13E2">
        <w:rPr>
          <w:i/>
          <w:iCs/>
        </w:rPr>
        <w:t>24</w:t>
      </w:r>
      <w:r w:rsidRPr="00EA13E2">
        <w:t>, 1007–1012, doi:10.2983/0730-8000(2005)24[</w:t>
      </w:r>
      <w:proofErr w:type="gramStart"/>
      <w:r w:rsidRPr="00EA13E2">
        <w:t>1007:TROOIH</w:t>
      </w:r>
      <w:proofErr w:type="gramEnd"/>
      <w:r w:rsidRPr="00EA13E2">
        <w:t>]2.0.CO;2.</w:t>
      </w:r>
    </w:p>
    <w:p w14:paraId="37138501" w14:textId="77777777" w:rsidR="00EB6045" w:rsidRPr="00EA13E2" w:rsidRDefault="00EB6045" w:rsidP="00EB6045">
      <w:pPr>
        <w:pStyle w:val="MDPI71References"/>
        <w:numPr>
          <w:ilvl w:val="0"/>
          <w:numId w:val="4"/>
        </w:numPr>
        <w:spacing w:line="240" w:lineRule="auto"/>
        <w:ind w:left="432" w:hanging="432"/>
      </w:pPr>
      <w:r w:rsidRPr="00EA13E2">
        <w:t xml:space="preserve">Boudreaux, M.L.; Stiner, J.L.; Walters, L.J. Biodiversity of Sessile and Motile Macrofauna on Intertidal Oyster Reefs in Mosquito Lagoon, Florida. </w:t>
      </w:r>
      <w:r w:rsidRPr="00EA13E2">
        <w:rPr>
          <w:i/>
          <w:iCs/>
        </w:rPr>
        <w:t>Journal of Shellfish Research</w:t>
      </w:r>
      <w:r w:rsidRPr="00EA13E2">
        <w:t xml:space="preserve"> </w:t>
      </w:r>
      <w:r w:rsidRPr="00EA13E2">
        <w:rPr>
          <w:b/>
          <w:bCs/>
        </w:rPr>
        <w:t>2006</w:t>
      </w:r>
      <w:r w:rsidRPr="00EA13E2">
        <w:t xml:space="preserve">, </w:t>
      </w:r>
      <w:r w:rsidRPr="00EA13E2">
        <w:rPr>
          <w:i/>
          <w:iCs/>
        </w:rPr>
        <w:t>25</w:t>
      </w:r>
      <w:r w:rsidRPr="00EA13E2">
        <w:t>, 1079–1089, doi:10.2983/0730-8000(2006)25[</w:t>
      </w:r>
      <w:proofErr w:type="gramStart"/>
      <w:r w:rsidRPr="00EA13E2">
        <w:t>1079:BOSAMM</w:t>
      </w:r>
      <w:proofErr w:type="gramEnd"/>
      <w:r w:rsidRPr="00EA13E2">
        <w:t>]2.0.CO;2.</w:t>
      </w:r>
    </w:p>
    <w:p w14:paraId="02E2509C" w14:textId="77777777" w:rsidR="00EB6045" w:rsidRPr="00EA13E2" w:rsidRDefault="00EB6045" w:rsidP="00EB6045">
      <w:pPr>
        <w:pStyle w:val="MDPI71References"/>
        <w:numPr>
          <w:ilvl w:val="0"/>
          <w:numId w:val="4"/>
        </w:numPr>
        <w:spacing w:line="240" w:lineRule="auto"/>
        <w:ind w:left="432" w:hanging="432"/>
      </w:pPr>
      <w:r w:rsidRPr="00EA13E2">
        <w:t xml:space="preserve">Rodney, W.S.; Paynter, K.T. Comparisons of Macrofaunal Assemblages on Restored and Non-Restored Oyster Reefs in Mesohaline Regions of Chesapeake Bay in Maryland. </w:t>
      </w:r>
      <w:r w:rsidRPr="00EA13E2">
        <w:rPr>
          <w:i/>
          <w:iCs/>
        </w:rPr>
        <w:t>Journal of Experimental Marine Biology and Ecology</w:t>
      </w:r>
      <w:r w:rsidRPr="00EA13E2">
        <w:t xml:space="preserve"> </w:t>
      </w:r>
      <w:r w:rsidRPr="00EA13E2">
        <w:rPr>
          <w:b/>
          <w:bCs/>
        </w:rPr>
        <w:t>2006</w:t>
      </w:r>
      <w:r w:rsidRPr="00EA13E2">
        <w:t xml:space="preserve">, </w:t>
      </w:r>
      <w:r w:rsidRPr="00EA13E2">
        <w:rPr>
          <w:i/>
          <w:iCs/>
        </w:rPr>
        <w:t>335</w:t>
      </w:r>
      <w:r w:rsidRPr="00EA13E2">
        <w:t xml:space="preserve">, 39–51, </w:t>
      </w:r>
      <w:proofErr w:type="gramStart"/>
      <w:r w:rsidRPr="00EA13E2">
        <w:t>doi:10.1016/j.jembe</w:t>
      </w:r>
      <w:proofErr w:type="gramEnd"/>
      <w:r w:rsidRPr="00EA13E2">
        <w:t>.2006.02.017.</w:t>
      </w:r>
    </w:p>
    <w:p w14:paraId="3F3B1610" w14:textId="77777777" w:rsidR="00EB6045" w:rsidRPr="00EA13E2" w:rsidRDefault="00EB6045" w:rsidP="00EB6045">
      <w:pPr>
        <w:pStyle w:val="MDPI71References"/>
        <w:numPr>
          <w:ilvl w:val="0"/>
          <w:numId w:val="4"/>
        </w:numPr>
        <w:ind w:left="432" w:hanging="432"/>
      </w:pPr>
      <w:proofErr w:type="spellStart"/>
      <w:r w:rsidRPr="00EA13E2">
        <w:t>zu</w:t>
      </w:r>
      <w:proofErr w:type="spellEnd"/>
      <w:r w:rsidRPr="00EA13E2">
        <w:t xml:space="preserve"> </w:t>
      </w:r>
      <w:proofErr w:type="spellStart"/>
      <w:r w:rsidRPr="00EA13E2">
        <w:t>Ermgassen</w:t>
      </w:r>
      <w:proofErr w:type="spellEnd"/>
      <w:r w:rsidRPr="00EA13E2">
        <w:t xml:space="preserve">, P.S.E.; Grabowski, J.H.; Gair, J.R.; Powers, S.P. Quantifying Fish and Mobile Invertebrate Production from a Threatened Nursery Habitat. </w:t>
      </w:r>
      <w:r w:rsidRPr="00EA13E2">
        <w:rPr>
          <w:i/>
          <w:iCs/>
        </w:rPr>
        <w:t>Journal of Applied Ecology</w:t>
      </w:r>
      <w:r w:rsidRPr="00EA13E2">
        <w:t xml:space="preserve"> </w:t>
      </w:r>
      <w:r w:rsidRPr="00EA13E2">
        <w:rPr>
          <w:b/>
          <w:bCs/>
        </w:rPr>
        <w:t>2016</w:t>
      </w:r>
      <w:r w:rsidRPr="00EA13E2">
        <w:t xml:space="preserve">, </w:t>
      </w:r>
      <w:r w:rsidRPr="00EA13E2">
        <w:rPr>
          <w:i/>
          <w:iCs/>
        </w:rPr>
        <w:t>53</w:t>
      </w:r>
      <w:r w:rsidRPr="00EA13E2">
        <w:t>, 596–606, doi:</w:t>
      </w:r>
      <w:hyperlink r:id="rId35" w:history="1">
        <w:r w:rsidRPr="00EA13E2">
          <w:rPr>
            <w:rStyle w:val="Hyperlink"/>
          </w:rPr>
          <w:t>10.1111/1365-2664.12576</w:t>
        </w:r>
      </w:hyperlink>
      <w:r w:rsidRPr="00EA13E2">
        <w:t>.</w:t>
      </w:r>
    </w:p>
    <w:p w14:paraId="58CA2FCA" w14:textId="77777777" w:rsidR="00EB6045" w:rsidRPr="00BA0B41" w:rsidRDefault="00EB6045" w:rsidP="00EB6045">
      <w:pPr>
        <w:pStyle w:val="MDPI71References"/>
        <w:numPr>
          <w:ilvl w:val="0"/>
          <w:numId w:val="4"/>
        </w:numPr>
        <w:spacing w:line="240" w:lineRule="auto"/>
        <w:ind w:left="432" w:hanging="432"/>
        <w:contextualSpacing/>
      </w:pPr>
      <w:r w:rsidRPr="00BA0B41">
        <w:t>Nelson, K.A.; Leonard, L.A.; Posey, M.H.; Alphin, T. Using transplanted oyster (</w:t>
      </w:r>
      <w:r w:rsidRPr="00BA0B41">
        <w:rPr>
          <w:i/>
          <w:iCs/>
        </w:rPr>
        <w:t>Crassostrea virginica</w:t>
      </w:r>
      <w:r w:rsidRPr="00BA0B41">
        <w:t xml:space="preserve">) beds to improve water quality in small tidal creeks: a pilot study. </w:t>
      </w:r>
      <w:r w:rsidRPr="00BA0B41">
        <w:rPr>
          <w:i/>
          <w:iCs/>
        </w:rPr>
        <w:t xml:space="preserve">Journal of Experimental Marine Biology and Ecology </w:t>
      </w:r>
      <w:r w:rsidRPr="00BA0B41">
        <w:rPr>
          <w:b/>
          <w:bCs/>
        </w:rPr>
        <w:t>2004</w:t>
      </w:r>
      <w:r w:rsidRPr="00BA0B41">
        <w:t xml:space="preserve">, </w:t>
      </w:r>
      <w:r w:rsidRPr="00BA0B41">
        <w:rPr>
          <w:i/>
          <w:iCs/>
        </w:rPr>
        <w:t xml:space="preserve">298(2), </w:t>
      </w:r>
      <w:r w:rsidRPr="00BA0B41">
        <w:t xml:space="preserve">347-368, </w:t>
      </w:r>
      <w:proofErr w:type="spellStart"/>
      <w:r w:rsidRPr="00BA0B41">
        <w:t>doi</w:t>
      </w:r>
      <w:proofErr w:type="spellEnd"/>
      <w:r w:rsidRPr="00BA0B41">
        <w:t xml:space="preserve">: </w:t>
      </w:r>
      <w:hyperlink r:id="rId36" w:history="1">
        <w:r w:rsidRPr="00BA0B41">
          <w:rPr>
            <w:rStyle w:val="Hyperlink"/>
          </w:rPr>
          <w:t>10.1016/S0022-0981(03)00367-8</w:t>
        </w:r>
      </w:hyperlink>
    </w:p>
    <w:p w14:paraId="5F985044"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Grabowski, J.H.; Peterson, H.P. Restoring Reefs to Recover Ecosystem Services. In: </w:t>
      </w:r>
      <w:r w:rsidRPr="00EA13E2">
        <w:rPr>
          <w:i/>
          <w:iCs/>
        </w:rPr>
        <w:t xml:space="preserve">Ecosystem Engineers: Plants to Protists. </w:t>
      </w:r>
      <w:r w:rsidRPr="00EA13E2">
        <w:t>Cuddington, K., Byers, J.E., Wilson, W.G., Hastings, A., Eds.; Academic Press: Burlington, MA, USA, 2007; p. 281-298.</w:t>
      </w:r>
    </w:p>
    <w:p w14:paraId="714C3284" w14:textId="77777777" w:rsidR="00EB6045" w:rsidRPr="00EA13E2" w:rsidRDefault="00EB6045" w:rsidP="00EB6045">
      <w:pPr>
        <w:pStyle w:val="MDPI71References"/>
        <w:numPr>
          <w:ilvl w:val="0"/>
          <w:numId w:val="4"/>
        </w:numPr>
        <w:spacing w:line="240" w:lineRule="auto"/>
        <w:ind w:left="432" w:hanging="432"/>
        <w:contextualSpacing/>
      </w:pPr>
      <w:r w:rsidRPr="00EA13E2">
        <w:rPr>
          <w:rFonts w:eastAsia="SimSun"/>
          <w:szCs w:val="18"/>
          <w:lang w:eastAsia="zh-CN" w:bidi="ar-SA"/>
        </w:rPr>
        <w:t xml:space="preserve">Booth, D.; Heck, K. Effects of the American Oyster </w:t>
      </w:r>
      <w:r w:rsidRPr="00EA13E2">
        <w:rPr>
          <w:rFonts w:eastAsia="SimSun"/>
          <w:i/>
          <w:iCs/>
          <w:szCs w:val="18"/>
          <w:lang w:eastAsia="zh-CN" w:bidi="ar-SA"/>
        </w:rPr>
        <w:t>Crassostrea Virginica</w:t>
      </w:r>
      <w:r w:rsidRPr="00EA13E2">
        <w:rPr>
          <w:rFonts w:eastAsia="SimSun"/>
          <w:szCs w:val="18"/>
          <w:lang w:eastAsia="zh-CN" w:bidi="ar-SA"/>
        </w:rPr>
        <w:t xml:space="preserve"> on Growth Rates of the Seagrass </w:t>
      </w:r>
      <w:proofErr w:type="spellStart"/>
      <w:r w:rsidRPr="00EA13E2">
        <w:rPr>
          <w:rFonts w:eastAsia="SimSun"/>
          <w:i/>
          <w:iCs/>
          <w:szCs w:val="18"/>
          <w:lang w:eastAsia="zh-CN" w:bidi="ar-SA"/>
        </w:rPr>
        <w:t>Halodule</w:t>
      </w:r>
      <w:proofErr w:type="spellEnd"/>
      <w:r w:rsidRPr="00EA13E2">
        <w:rPr>
          <w:rFonts w:eastAsia="SimSun"/>
          <w:i/>
          <w:iCs/>
          <w:szCs w:val="18"/>
          <w:lang w:eastAsia="zh-CN" w:bidi="ar-SA"/>
        </w:rPr>
        <w:t xml:space="preserve"> </w:t>
      </w:r>
      <w:proofErr w:type="spellStart"/>
      <w:r w:rsidRPr="00EA13E2">
        <w:rPr>
          <w:rFonts w:eastAsia="SimSun"/>
          <w:i/>
          <w:iCs/>
          <w:szCs w:val="18"/>
          <w:lang w:eastAsia="zh-CN" w:bidi="ar-SA"/>
        </w:rPr>
        <w:t>Wrightii</w:t>
      </w:r>
      <w:proofErr w:type="spellEnd"/>
      <w:r w:rsidRPr="00EA13E2">
        <w:rPr>
          <w:rFonts w:eastAsia="SimSun"/>
          <w:szCs w:val="18"/>
          <w:lang w:eastAsia="zh-CN" w:bidi="ar-SA"/>
        </w:rPr>
        <w:t xml:space="preserve">. </w:t>
      </w:r>
      <w:r w:rsidRPr="00EA13E2">
        <w:rPr>
          <w:rFonts w:eastAsia="SimSun"/>
          <w:i/>
          <w:iCs/>
          <w:szCs w:val="18"/>
          <w:lang w:eastAsia="zh-CN" w:bidi="ar-SA"/>
        </w:rPr>
        <w:t>Mar. Ecol. Prog. Ser.</w:t>
      </w:r>
      <w:r w:rsidRPr="00EA13E2">
        <w:rPr>
          <w:rFonts w:eastAsia="SimSun"/>
          <w:szCs w:val="18"/>
          <w:lang w:eastAsia="zh-CN" w:bidi="ar-SA"/>
        </w:rPr>
        <w:t xml:space="preserve"> </w:t>
      </w:r>
      <w:r w:rsidRPr="00EA13E2">
        <w:rPr>
          <w:rFonts w:eastAsia="SimSun"/>
          <w:b/>
          <w:bCs/>
          <w:szCs w:val="18"/>
          <w:lang w:eastAsia="zh-CN" w:bidi="ar-SA"/>
        </w:rPr>
        <w:t>2009</w:t>
      </w:r>
      <w:r w:rsidRPr="00EA13E2">
        <w:rPr>
          <w:rFonts w:eastAsia="SimSun"/>
          <w:szCs w:val="18"/>
          <w:lang w:eastAsia="zh-CN" w:bidi="ar-SA"/>
        </w:rPr>
        <w:t xml:space="preserve">, </w:t>
      </w:r>
      <w:r w:rsidRPr="00BB6DE1">
        <w:rPr>
          <w:rFonts w:eastAsia="SimSun"/>
          <w:i/>
          <w:iCs/>
          <w:szCs w:val="18"/>
          <w:lang w:eastAsia="zh-CN" w:bidi="ar-SA"/>
        </w:rPr>
        <w:t>389</w:t>
      </w:r>
      <w:r w:rsidRPr="00EA13E2">
        <w:rPr>
          <w:rFonts w:eastAsia="SimSun"/>
          <w:szCs w:val="18"/>
          <w:lang w:eastAsia="zh-CN" w:bidi="ar-SA"/>
        </w:rPr>
        <w:t>, 117–126, doi:10.3354/meps08163.</w:t>
      </w:r>
    </w:p>
    <w:p w14:paraId="133AEEC9"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Kellogg, M.L.; Smyth, A.R.; Luckenbach, M.W.; Carmichael, R.H.; Brown, B.L.; Cornwell, J.C.; Piehler, M.F.; Owens, M.S.; Dalrymple, D.J.; Higgins, C.B. Use of Oysters to Mitigate Eutrophication in Coastal Waters. </w:t>
      </w:r>
      <w:r w:rsidRPr="00EA13E2">
        <w:rPr>
          <w:i/>
          <w:iCs/>
        </w:rPr>
        <w:t>Estuarine, Coastal and Shelf Science</w:t>
      </w:r>
      <w:r w:rsidRPr="00EA13E2">
        <w:t xml:space="preserve"> </w:t>
      </w:r>
      <w:r w:rsidRPr="00EA13E2">
        <w:rPr>
          <w:b/>
          <w:bCs/>
        </w:rPr>
        <w:t>2014</w:t>
      </w:r>
      <w:r w:rsidRPr="00EA13E2">
        <w:t xml:space="preserve">, </w:t>
      </w:r>
      <w:r w:rsidRPr="00BB6DE1">
        <w:rPr>
          <w:i/>
          <w:iCs/>
        </w:rPr>
        <w:t>151</w:t>
      </w:r>
      <w:r w:rsidRPr="00EA13E2">
        <w:t xml:space="preserve">, 156–168, </w:t>
      </w:r>
      <w:proofErr w:type="gramStart"/>
      <w:r w:rsidRPr="00EA13E2">
        <w:t>doi:10.1016/j.ecss</w:t>
      </w:r>
      <w:proofErr w:type="gramEnd"/>
      <w:r w:rsidRPr="00EA13E2">
        <w:t>.2014.09.025.</w:t>
      </w:r>
    </w:p>
    <w:p w14:paraId="56E7602C" w14:textId="77777777" w:rsidR="00EB6045" w:rsidRPr="00EA13E2" w:rsidRDefault="00EB6045" w:rsidP="00EB6045">
      <w:pPr>
        <w:pStyle w:val="MDPI71References"/>
        <w:numPr>
          <w:ilvl w:val="0"/>
          <w:numId w:val="4"/>
        </w:numPr>
        <w:spacing w:line="240" w:lineRule="auto"/>
        <w:ind w:left="432" w:hanging="432"/>
      </w:pPr>
      <w:proofErr w:type="spellStart"/>
      <w:r w:rsidRPr="00EA13E2">
        <w:t>Volety</w:t>
      </w:r>
      <w:proofErr w:type="spellEnd"/>
      <w:r w:rsidRPr="00EA13E2">
        <w:t xml:space="preserve">, A.K.; Haynes, L.; Goodman, P.; Gorman, P. Ecological Condition and Value of Oyster Reefs of the Southwest Florida Shelf Ecosystem. </w:t>
      </w:r>
      <w:r w:rsidRPr="00EA13E2">
        <w:rPr>
          <w:i/>
          <w:iCs/>
        </w:rPr>
        <w:t>Ecological Indicators</w:t>
      </w:r>
      <w:r w:rsidRPr="00EA13E2">
        <w:t xml:space="preserve"> </w:t>
      </w:r>
      <w:r w:rsidRPr="00EA13E2">
        <w:rPr>
          <w:b/>
          <w:bCs/>
        </w:rPr>
        <w:t>2014</w:t>
      </w:r>
      <w:r w:rsidRPr="00EA13E2">
        <w:t xml:space="preserve">, </w:t>
      </w:r>
      <w:r w:rsidRPr="00EA13E2">
        <w:rPr>
          <w:i/>
          <w:iCs/>
        </w:rPr>
        <w:t>44</w:t>
      </w:r>
      <w:r w:rsidRPr="00EA13E2">
        <w:t xml:space="preserve">, 108–119, </w:t>
      </w:r>
      <w:proofErr w:type="gramStart"/>
      <w:r w:rsidRPr="00EA13E2">
        <w:t>doi:10.1016/j.ecolind</w:t>
      </w:r>
      <w:proofErr w:type="gramEnd"/>
      <w:r w:rsidRPr="00EA13E2">
        <w:t>.2014.03.012.</w:t>
      </w:r>
    </w:p>
    <w:p w14:paraId="056158F2" w14:textId="77777777" w:rsidR="00EB6045" w:rsidRDefault="00EB6045" w:rsidP="00EB6045">
      <w:pPr>
        <w:pStyle w:val="MDPI71References"/>
        <w:numPr>
          <w:ilvl w:val="0"/>
          <w:numId w:val="4"/>
        </w:numPr>
        <w:spacing w:line="240" w:lineRule="auto"/>
        <w:ind w:left="432" w:hanging="432"/>
      </w:pPr>
      <w:r w:rsidRPr="00EA13E2">
        <w:t xml:space="preserve">Walles, B.; Salvador de Paiva, J.; van </w:t>
      </w:r>
      <w:proofErr w:type="spellStart"/>
      <w:r w:rsidRPr="00EA13E2">
        <w:t>Prooijen</w:t>
      </w:r>
      <w:proofErr w:type="spellEnd"/>
      <w:r w:rsidRPr="00EA13E2">
        <w:t xml:space="preserve">, B.C.; </w:t>
      </w:r>
      <w:proofErr w:type="spellStart"/>
      <w:r w:rsidRPr="00EA13E2">
        <w:t>Ysebaert</w:t>
      </w:r>
      <w:proofErr w:type="spellEnd"/>
      <w:r w:rsidRPr="00EA13E2">
        <w:t xml:space="preserve">, T.; </w:t>
      </w:r>
      <w:proofErr w:type="spellStart"/>
      <w:r w:rsidRPr="00EA13E2">
        <w:t>Smaal</w:t>
      </w:r>
      <w:proofErr w:type="spellEnd"/>
      <w:r w:rsidRPr="00EA13E2">
        <w:t xml:space="preserve">, A.C. The Ecosystem Engineer Crassostrea Gigas Affects Tidal Flat Morphology Beyond the Boundary of Their Reef Structures. </w:t>
      </w:r>
      <w:r w:rsidRPr="00EA13E2">
        <w:rPr>
          <w:i/>
          <w:iCs/>
        </w:rPr>
        <w:t>Estuaries and Coasts</w:t>
      </w:r>
      <w:r w:rsidRPr="00EA13E2">
        <w:t xml:space="preserve"> </w:t>
      </w:r>
      <w:r w:rsidRPr="00EA13E2">
        <w:rPr>
          <w:b/>
          <w:bCs/>
        </w:rPr>
        <w:t>2015</w:t>
      </w:r>
      <w:r w:rsidRPr="00EA13E2">
        <w:t xml:space="preserve">, </w:t>
      </w:r>
      <w:r w:rsidRPr="00BB6DE1">
        <w:rPr>
          <w:i/>
          <w:iCs/>
        </w:rPr>
        <w:t>38</w:t>
      </w:r>
      <w:r w:rsidRPr="00EA13E2">
        <w:t>, 941–950, doi:10.1007/s12237-014-9860-z.</w:t>
      </w:r>
    </w:p>
    <w:p w14:paraId="029DF10B" w14:textId="77777777" w:rsidR="00EB6045" w:rsidRDefault="00EB6045" w:rsidP="00EB6045">
      <w:pPr>
        <w:pStyle w:val="MDPI71References"/>
        <w:numPr>
          <w:ilvl w:val="0"/>
          <w:numId w:val="4"/>
        </w:numPr>
        <w:spacing w:line="240" w:lineRule="auto"/>
        <w:ind w:left="432" w:hanging="432"/>
      </w:pPr>
      <w:r>
        <w:t xml:space="preserve">Lunt, J.; Reustle, J.; Smee, D.L. Wave energy and flow reduce the abundance and size of benthic species on oyster reefs. </w:t>
      </w:r>
      <w:r>
        <w:rPr>
          <w:i/>
          <w:iCs/>
        </w:rPr>
        <w:t xml:space="preserve">Mar. Ecol. Prog. Ser., </w:t>
      </w:r>
      <w:r>
        <w:rPr>
          <w:b/>
          <w:bCs/>
        </w:rPr>
        <w:t>2017</w:t>
      </w:r>
      <w:r>
        <w:t xml:space="preserve">, </w:t>
      </w:r>
      <w:r>
        <w:rPr>
          <w:i/>
          <w:iCs/>
        </w:rPr>
        <w:t>596</w:t>
      </w:r>
      <w:r>
        <w:t>, 25-36 doi:</w:t>
      </w:r>
      <w:hyperlink r:id="rId37" w:history="1">
        <w:r w:rsidRPr="004D7AC0">
          <w:rPr>
            <w:rStyle w:val="Hyperlink"/>
          </w:rPr>
          <w:t>10.3354/meps12075</w:t>
        </w:r>
      </w:hyperlink>
      <w:r>
        <w:t xml:space="preserve"> </w:t>
      </w:r>
    </w:p>
    <w:p w14:paraId="0034DE29" w14:textId="77777777" w:rsidR="00EB6045" w:rsidRPr="00EA13E2" w:rsidRDefault="00EB6045" w:rsidP="00EB6045">
      <w:pPr>
        <w:pStyle w:val="MDPI71References"/>
        <w:numPr>
          <w:ilvl w:val="0"/>
          <w:numId w:val="4"/>
        </w:numPr>
        <w:ind w:left="425" w:hanging="425"/>
      </w:pPr>
      <w:r>
        <w:t xml:space="preserve">Veenstra, J.; Southwell, M.; Dix, N.; Marcum, P.; Jackson, J.; Burns, C.; Herbert, C.; Kemper, A. High Carbon Accumulation Rates in Sediment Adjacent to Constructed Oyster Reefs, Northeast Florida, USA. </w:t>
      </w:r>
      <w:r w:rsidRPr="005B2109">
        <w:rPr>
          <w:i/>
          <w:iCs/>
        </w:rPr>
        <w:t xml:space="preserve">J Coast </w:t>
      </w:r>
      <w:proofErr w:type="spellStart"/>
      <w:r w:rsidRPr="005B2109">
        <w:rPr>
          <w:i/>
          <w:iCs/>
        </w:rPr>
        <w:t>Conserv</w:t>
      </w:r>
      <w:proofErr w:type="spellEnd"/>
      <w:r>
        <w:t xml:space="preserve"> </w:t>
      </w:r>
      <w:r w:rsidRPr="005B2109">
        <w:rPr>
          <w:b/>
          <w:bCs/>
        </w:rPr>
        <w:t>2021</w:t>
      </w:r>
      <w:r>
        <w:t xml:space="preserve">, </w:t>
      </w:r>
      <w:r w:rsidRPr="005B2109">
        <w:rPr>
          <w:i/>
          <w:iCs/>
        </w:rPr>
        <w:t>25</w:t>
      </w:r>
      <w:r>
        <w:t>, 40, doi:</w:t>
      </w:r>
      <w:hyperlink r:id="rId38" w:history="1">
        <w:r>
          <w:rPr>
            <w:rStyle w:val="Hyperlink"/>
          </w:rPr>
          <w:t>10.1007/s11852-021-00829-0</w:t>
        </w:r>
      </w:hyperlink>
      <w:r>
        <w:t>.</w:t>
      </w:r>
    </w:p>
    <w:p w14:paraId="073B6FFD" w14:textId="77777777" w:rsidR="00EB6045" w:rsidRDefault="00EB6045" w:rsidP="00EB6045">
      <w:pPr>
        <w:pStyle w:val="MDPI71References"/>
        <w:numPr>
          <w:ilvl w:val="0"/>
          <w:numId w:val="4"/>
        </w:numPr>
        <w:spacing w:line="240" w:lineRule="auto"/>
        <w:ind w:left="432" w:hanging="432"/>
      </w:pPr>
      <w:r w:rsidRPr="00EA13E2">
        <w:t xml:space="preserve">Coen, L.D.; Brumbaugh, R.D.; Bushek, D.; Grizzle, R.; Luckenbach, M.W.; Posey, M.H.; Powers, S.P.; Tolley, S.G. Ecosystem Services Related to Oyster Restoration. </w:t>
      </w:r>
      <w:r w:rsidRPr="00EA13E2">
        <w:rPr>
          <w:i/>
          <w:iCs/>
        </w:rPr>
        <w:t>Marine Ecology Progress Series</w:t>
      </w:r>
      <w:r w:rsidRPr="00EA13E2">
        <w:t xml:space="preserve"> </w:t>
      </w:r>
      <w:r w:rsidRPr="00EA13E2">
        <w:rPr>
          <w:b/>
          <w:bCs/>
        </w:rPr>
        <w:t>2007</w:t>
      </w:r>
      <w:r w:rsidRPr="00EA13E2">
        <w:t xml:space="preserve">, </w:t>
      </w:r>
      <w:r w:rsidRPr="00BB6DE1">
        <w:rPr>
          <w:i/>
          <w:iCs/>
        </w:rPr>
        <w:t>341</w:t>
      </w:r>
      <w:r w:rsidRPr="00EA13E2">
        <w:t>, 303–307, doi:10.3354/meps341303.</w:t>
      </w:r>
    </w:p>
    <w:p w14:paraId="0E440404" w14:textId="77777777" w:rsidR="00EB6045" w:rsidRDefault="00EB6045" w:rsidP="00EB6045">
      <w:pPr>
        <w:pStyle w:val="MDPI71References"/>
        <w:numPr>
          <w:ilvl w:val="0"/>
          <w:numId w:val="4"/>
        </w:numPr>
        <w:spacing w:line="240" w:lineRule="auto"/>
        <w:ind w:left="432" w:hanging="432"/>
      </w:pPr>
      <w:r>
        <w:t xml:space="preserve">Saunders, R.; Russo, M. Coastal Shell Middens in Florida: A View from the Archaic Period. </w:t>
      </w:r>
      <w:r w:rsidRPr="001954EA">
        <w:rPr>
          <w:i/>
          <w:iCs/>
        </w:rPr>
        <w:t>Quaternary International</w:t>
      </w:r>
      <w:r>
        <w:t xml:space="preserve"> </w:t>
      </w:r>
      <w:r w:rsidRPr="001954EA">
        <w:rPr>
          <w:b/>
          <w:bCs/>
        </w:rPr>
        <w:t>2011</w:t>
      </w:r>
      <w:r>
        <w:t xml:space="preserve">, </w:t>
      </w:r>
      <w:r w:rsidRPr="001954EA">
        <w:rPr>
          <w:i/>
          <w:iCs/>
        </w:rPr>
        <w:t>239</w:t>
      </w:r>
      <w:r>
        <w:t>, 38–50, doi:</w:t>
      </w:r>
      <w:hyperlink r:id="rId39" w:history="1">
        <w:r>
          <w:rPr>
            <w:rStyle w:val="Hyperlink"/>
          </w:rPr>
          <w:t>10.1016/j.quaint.2010.08.008</w:t>
        </w:r>
      </w:hyperlink>
      <w:r>
        <w:t>.</w:t>
      </w:r>
    </w:p>
    <w:p w14:paraId="625ABF23" w14:textId="77777777" w:rsidR="00EB6045" w:rsidRPr="00EA13E2" w:rsidRDefault="00EB6045" w:rsidP="00EB6045">
      <w:pPr>
        <w:pStyle w:val="MDPI71References"/>
        <w:numPr>
          <w:ilvl w:val="0"/>
          <w:numId w:val="4"/>
        </w:numPr>
        <w:spacing w:line="240" w:lineRule="auto"/>
        <w:ind w:left="432" w:hanging="432"/>
      </w:pPr>
      <w:r w:rsidRPr="00FA7252">
        <w:t xml:space="preserve">Grabowski, J.H.; Brumbaugh, R.D.; Conrad, R.F.; Keeler, A.G.; </w:t>
      </w:r>
      <w:proofErr w:type="spellStart"/>
      <w:r w:rsidRPr="00FA7252">
        <w:t>Opaluch</w:t>
      </w:r>
      <w:proofErr w:type="spellEnd"/>
      <w:r w:rsidRPr="00FA7252">
        <w:t xml:space="preserve">, J.J.; Peterson, C.H.; Piehler, M.F.; Powers, S.P.; Smyth, A.R. Economic Valuation of Ecosystem Services Provided by Oyster Reefs. </w:t>
      </w:r>
      <w:proofErr w:type="spellStart"/>
      <w:r w:rsidRPr="00FA7252">
        <w:t>BioScience</w:t>
      </w:r>
      <w:proofErr w:type="spellEnd"/>
      <w:r w:rsidRPr="00FA7252">
        <w:t xml:space="preserve"> 2012, 62, 900–909, doi:10.1525/bio.2012.62.10.10.</w:t>
      </w:r>
    </w:p>
    <w:p w14:paraId="4E639B36" w14:textId="77777777" w:rsidR="00EB6045" w:rsidRPr="00EA13E2" w:rsidRDefault="00EB6045" w:rsidP="00EB6045">
      <w:pPr>
        <w:pStyle w:val="MDPI71References"/>
        <w:numPr>
          <w:ilvl w:val="0"/>
          <w:numId w:val="4"/>
        </w:numPr>
        <w:spacing w:line="240" w:lineRule="auto"/>
        <w:ind w:left="432" w:hanging="432"/>
      </w:pPr>
      <w:proofErr w:type="spellStart"/>
      <w:r w:rsidRPr="00EA13E2">
        <w:t>Galstoff</w:t>
      </w:r>
      <w:proofErr w:type="spellEnd"/>
      <w:r w:rsidRPr="00EA13E2">
        <w:t xml:space="preserve">, P.S. The American Oyster </w:t>
      </w:r>
      <w:r w:rsidRPr="00EA13E2">
        <w:rPr>
          <w:i/>
          <w:iCs/>
        </w:rPr>
        <w:t>Crassostrea virginica</w:t>
      </w:r>
      <w:r w:rsidRPr="00EA13E2">
        <w:t xml:space="preserve"> </w:t>
      </w:r>
      <w:proofErr w:type="spellStart"/>
      <w:r w:rsidRPr="00EA13E2">
        <w:t>Gmelin</w:t>
      </w:r>
      <w:proofErr w:type="spellEnd"/>
      <w:r w:rsidRPr="00EA13E2">
        <w:t>.</w:t>
      </w:r>
      <w:r w:rsidRPr="00EA13E2">
        <w:rPr>
          <w:i/>
          <w:iCs/>
        </w:rPr>
        <w:t xml:space="preserve"> Fishery Bulletin of the Fish and Wildlife Service.</w:t>
      </w:r>
      <w:r w:rsidRPr="00EA13E2">
        <w:t xml:space="preserve"> </w:t>
      </w:r>
      <w:r w:rsidRPr="00EA13E2">
        <w:rPr>
          <w:b/>
          <w:bCs/>
        </w:rPr>
        <w:t>1964</w:t>
      </w:r>
      <w:r w:rsidRPr="00EA13E2">
        <w:t xml:space="preserve">, </w:t>
      </w:r>
      <w:r w:rsidRPr="00EA13E2">
        <w:rPr>
          <w:i/>
          <w:iCs/>
        </w:rPr>
        <w:t>164</w:t>
      </w:r>
      <w:r w:rsidRPr="00EA13E2">
        <w:t>, 297-380.</w:t>
      </w:r>
    </w:p>
    <w:p w14:paraId="5E464194" w14:textId="77777777" w:rsidR="00EB6045" w:rsidRPr="00EA13E2" w:rsidRDefault="00EB6045" w:rsidP="00EB6045">
      <w:pPr>
        <w:pStyle w:val="MDPI71References"/>
        <w:numPr>
          <w:ilvl w:val="0"/>
          <w:numId w:val="4"/>
        </w:numPr>
        <w:spacing w:line="240" w:lineRule="auto"/>
        <w:ind w:left="432" w:hanging="432"/>
      </w:pPr>
      <w:r w:rsidRPr="00EA13E2">
        <w:lastRenderedPageBreak/>
        <w:t xml:space="preserve">Kennedy, V.S. Biology of larvae and spat. In: </w:t>
      </w:r>
      <w:r w:rsidRPr="00EA13E2">
        <w:rPr>
          <w:i/>
          <w:iCs/>
        </w:rPr>
        <w:t>The eastern oyster: Crassostrea virginica.</w:t>
      </w:r>
      <w:r w:rsidRPr="00EA13E2">
        <w:t xml:space="preserve"> Kennedy, V.S., Newell, R.I.E., Eble, A.F., Eds.; Maryland Sea Grant College: College Park, MD, USA, 1996; p. 371-421. </w:t>
      </w:r>
    </w:p>
    <w:p w14:paraId="484EB83C" w14:textId="77777777" w:rsidR="00EB6045" w:rsidRPr="00EA13E2" w:rsidRDefault="00EB6045" w:rsidP="00EB6045">
      <w:pPr>
        <w:pStyle w:val="MDPI71References"/>
        <w:numPr>
          <w:ilvl w:val="0"/>
          <w:numId w:val="4"/>
        </w:numPr>
        <w:spacing w:line="240" w:lineRule="auto"/>
        <w:ind w:left="418" w:hanging="418"/>
      </w:pPr>
      <w:r w:rsidRPr="00EA13E2">
        <w:t xml:space="preserve">Nelson, T.C.; Perkins, E.B. Annual report of the Department of Biology for the year ending June 30, 1930. </w:t>
      </w:r>
      <w:r w:rsidRPr="00EA13E2">
        <w:rPr>
          <w:b/>
          <w:bCs/>
        </w:rPr>
        <w:t>1931</w:t>
      </w:r>
      <w:r w:rsidRPr="00EA13E2">
        <w:t xml:space="preserve">, N. </w:t>
      </w:r>
      <w:r w:rsidRPr="00EA13E2">
        <w:rPr>
          <w:i/>
          <w:iCs/>
        </w:rPr>
        <w:t xml:space="preserve">J. </w:t>
      </w:r>
      <w:proofErr w:type="spellStart"/>
      <w:r w:rsidRPr="00EA13E2">
        <w:rPr>
          <w:i/>
          <w:iCs/>
        </w:rPr>
        <w:t>Agr</w:t>
      </w:r>
      <w:proofErr w:type="spellEnd"/>
      <w:r w:rsidRPr="00EA13E2">
        <w:rPr>
          <w:i/>
          <w:iCs/>
        </w:rPr>
        <w:t>. Exp. Sta.</w:t>
      </w:r>
      <w:r w:rsidRPr="00EA13E2">
        <w:t xml:space="preserve"> p. 1-47. </w:t>
      </w:r>
    </w:p>
    <w:p w14:paraId="0EFEBE1A" w14:textId="77777777" w:rsidR="00EB6045" w:rsidRPr="00EA13E2" w:rsidRDefault="00EB6045" w:rsidP="00EB6045">
      <w:pPr>
        <w:pStyle w:val="MDPI71References"/>
        <w:numPr>
          <w:ilvl w:val="0"/>
          <w:numId w:val="4"/>
        </w:numPr>
        <w:spacing w:line="240" w:lineRule="auto"/>
        <w:ind w:left="432" w:hanging="432"/>
      </w:pPr>
      <w:r w:rsidRPr="00EA13E2">
        <w:t xml:space="preserve">Nelson, T.C. Observations of the behavior and distribution of oyster larvae. </w:t>
      </w:r>
      <w:r w:rsidRPr="00EA13E2">
        <w:rPr>
          <w:i/>
          <w:iCs/>
        </w:rPr>
        <w:t>Proc. Natl. Shellfish. Assoc.</w:t>
      </w:r>
      <w:r w:rsidRPr="00EA13E2">
        <w:t xml:space="preserve"> </w:t>
      </w:r>
      <w:r w:rsidRPr="00EA13E2">
        <w:rPr>
          <w:b/>
          <w:bCs/>
        </w:rPr>
        <w:t>1953</w:t>
      </w:r>
      <w:r w:rsidRPr="00EA13E2">
        <w:t xml:space="preserve">, </w:t>
      </w:r>
      <w:r w:rsidRPr="00BB6DE1">
        <w:rPr>
          <w:i/>
          <w:iCs/>
        </w:rPr>
        <w:t>43</w:t>
      </w:r>
      <w:r w:rsidRPr="00EA13E2">
        <w:t xml:space="preserve">, 99-104. </w:t>
      </w:r>
    </w:p>
    <w:p w14:paraId="5DCF98ED" w14:textId="77777777" w:rsidR="00EB6045" w:rsidRPr="00EA13E2" w:rsidRDefault="00EB6045" w:rsidP="00EB6045">
      <w:pPr>
        <w:pStyle w:val="MDPI71References"/>
        <w:numPr>
          <w:ilvl w:val="0"/>
          <w:numId w:val="4"/>
        </w:numPr>
        <w:spacing w:line="240" w:lineRule="auto"/>
        <w:ind w:left="432" w:hanging="432"/>
      </w:pPr>
      <w:r w:rsidRPr="00EA13E2">
        <w:t xml:space="preserve">Kennedy, V.S. Comparison of recent and past patterns of oyster settlement and seasonal fouling in Broad Creek and Tred Avon River, Maryland. </w:t>
      </w:r>
      <w:r w:rsidRPr="00EA13E2">
        <w:rPr>
          <w:i/>
          <w:iCs/>
        </w:rPr>
        <w:t>Pro. Natl. Shellfish. Assoc.</w:t>
      </w:r>
      <w:r w:rsidRPr="00EA13E2">
        <w:t xml:space="preserve"> </w:t>
      </w:r>
      <w:r w:rsidRPr="00EA13E2">
        <w:rPr>
          <w:b/>
          <w:bCs/>
        </w:rPr>
        <w:t>1980</w:t>
      </w:r>
      <w:r w:rsidRPr="00EA13E2">
        <w:t xml:space="preserve">, </w:t>
      </w:r>
      <w:r w:rsidRPr="00EA13E2">
        <w:rPr>
          <w:i/>
          <w:iCs/>
        </w:rPr>
        <w:t>70</w:t>
      </w:r>
      <w:r w:rsidRPr="00EA13E2">
        <w:t>, 36-46.</w:t>
      </w:r>
    </w:p>
    <w:p w14:paraId="002A9FC2" w14:textId="77777777" w:rsidR="00EB6045" w:rsidRPr="00EA13E2" w:rsidRDefault="00EB6045" w:rsidP="00EB6045">
      <w:pPr>
        <w:pStyle w:val="MDPI71References"/>
        <w:numPr>
          <w:ilvl w:val="0"/>
          <w:numId w:val="4"/>
        </w:numPr>
        <w:spacing w:line="240" w:lineRule="auto"/>
        <w:ind w:left="418" w:hanging="418"/>
      </w:pPr>
      <w:r w:rsidRPr="00EA13E2">
        <w:t xml:space="preserve">Underwood, A.J.; Fairweather, P.G. Supply-Side Ecology and Benthic Marine Assemblages. </w:t>
      </w:r>
      <w:r w:rsidRPr="00EA13E2">
        <w:rPr>
          <w:i/>
          <w:iCs/>
        </w:rPr>
        <w:t>Trends in Ecology &amp; Evolution</w:t>
      </w:r>
      <w:r w:rsidRPr="00EA13E2">
        <w:t xml:space="preserve"> </w:t>
      </w:r>
      <w:r w:rsidRPr="00EA13E2">
        <w:rPr>
          <w:b/>
          <w:bCs/>
        </w:rPr>
        <w:t>1989</w:t>
      </w:r>
      <w:r w:rsidRPr="00EA13E2">
        <w:t xml:space="preserve">, </w:t>
      </w:r>
      <w:r w:rsidRPr="00EA13E2">
        <w:rPr>
          <w:i/>
          <w:iCs/>
        </w:rPr>
        <w:t>4</w:t>
      </w:r>
      <w:r w:rsidRPr="00EA13E2">
        <w:t>, 16–20, doi:10.1016/0169-5347(89)90008-6.</w:t>
      </w:r>
    </w:p>
    <w:p w14:paraId="7E3F78EA" w14:textId="77777777" w:rsidR="00EB6045" w:rsidRPr="00EA13E2" w:rsidRDefault="00EB6045" w:rsidP="00EB6045">
      <w:pPr>
        <w:pStyle w:val="MDPI71References"/>
        <w:numPr>
          <w:ilvl w:val="0"/>
          <w:numId w:val="4"/>
        </w:numPr>
        <w:spacing w:line="240" w:lineRule="auto"/>
        <w:ind w:left="418" w:hanging="418"/>
      </w:pPr>
      <w:r w:rsidRPr="00EA13E2">
        <w:t>Michener, W.K.; Kenny, P.D. Spatial and Temporal Patterns of Crassostrea Virginica (</w:t>
      </w:r>
      <w:proofErr w:type="spellStart"/>
      <w:r w:rsidRPr="00EA13E2">
        <w:t>Gmelin</w:t>
      </w:r>
      <w:proofErr w:type="spellEnd"/>
      <w:r w:rsidRPr="00EA13E2">
        <w:t xml:space="preserve">) Recruitment: Relationship to Scale and Substratum. </w:t>
      </w:r>
      <w:r w:rsidRPr="00EA13E2">
        <w:rPr>
          <w:i/>
          <w:iCs/>
        </w:rPr>
        <w:t>Journal of Experimental Marine Biology and Ecology</w:t>
      </w:r>
      <w:r w:rsidRPr="00EA13E2">
        <w:t xml:space="preserve"> </w:t>
      </w:r>
      <w:r w:rsidRPr="00EA13E2">
        <w:rPr>
          <w:b/>
          <w:bCs/>
        </w:rPr>
        <w:t>1991</w:t>
      </w:r>
      <w:r w:rsidRPr="00EA13E2">
        <w:t xml:space="preserve">, </w:t>
      </w:r>
      <w:r w:rsidRPr="00EA13E2">
        <w:rPr>
          <w:i/>
          <w:iCs/>
        </w:rPr>
        <w:t>154</w:t>
      </w:r>
      <w:r w:rsidRPr="00EA13E2">
        <w:t>, 97–121, doi:10.1016/0022-0981(91)90077-A.</w:t>
      </w:r>
    </w:p>
    <w:p w14:paraId="640EA5FD" w14:textId="77777777" w:rsidR="00EB6045" w:rsidRPr="00EA13E2" w:rsidRDefault="00EB6045" w:rsidP="00EB6045">
      <w:pPr>
        <w:pStyle w:val="MDPI71References"/>
        <w:numPr>
          <w:ilvl w:val="0"/>
          <w:numId w:val="4"/>
        </w:numPr>
        <w:spacing w:line="240" w:lineRule="auto"/>
        <w:ind w:left="418" w:hanging="418"/>
      </w:pPr>
      <w:r w:rsidRPr="00EA13E2">
        <w:t xml:space="preserve">Hoese, H. D.; Nelson, W. R.; Beckert, H. Seasonal and spatial setting of fouling organisms in Mobile Bay and eastern Mississippi Sound, Alabama. </w:t>
      </w:r>
      <w:r w:rsidRPr="00EA13E2">
        <w:rPr>
          <w:i/>
          <w:iCs/>
        </w:rPr>
        <w:t>Alabama Marine Resources Bulletin</w:t>
      </w:r>
      <w:r w:rsidRPr="00EA13E2">
        <w:t xml:space="preserve"> </w:t>
      </w:r>
      <w:r w:rsidRPr="00EA13E2">
        <w:rPr>
          <w:b/>
          <w:bCs/>
        </w:rPr>
        <w:t>1972</w:t>
      </w:r>
      <w:r w:rsidRPr="00EA13E2">
        <w:t xml:space="preserve">, </w:t>
      </w:r>
      <w:r w:rsidRPr="00EA13E2">
        <w:rPr>
          <w:i/>
          <w:iCs/>
        </w:rPr>
        <w:t>8</w:t>
      </w:r>
      <w:r w:rsidRPr="00EA13E2">
        <w:t>, 9-17.</w:t>
      </w:r>
    </w:p>
    <w:p w14:paraId="2102C23D" w14:textId="77777777" w:rsidR="00EB6045" w:rsidRPr="00EA13E2" w:rsidRDefault="00EB6045" w:rsidP="00EB6045">
      <w:pPr>
        <w:pStyle w:val="MDPI71References"/>
        <w:numPr>
          <w:ilvl w:val="0"/>
          <w:numId w:val="4"/>
        </w:numPr>
        <w:spacing w:line="240" w:lineRule="auto"/>
        <w:ind w:left="432" w:hanging="432"/>
      </w:pPr>
      <w:r w:rsidRPr="00EA13E2">
        <w:t>Lee, C. Seasonal and spatial study of oyster spat in Mobile Bay and East Mississippi Sound. PhD Dissertation, University of South Alabama, Mobile, AL, 1979.</w:t>
      </w:r>
    </w:p>
    <w:p w14:paraId="01E26426" w14:textId="77777777" w:rsidR="00EB6045" w:rsidRPr="00EA13E2" w:rsidRDefault="00EB6045" w:rsidP="00EB6045">
      <w:pPr>
        <w:pStyle w:val="MDPI71References"/>
        <w:numPr>
          <w:ilvl w:val="0"/>
          <w:numId w:val="4"/>
        </w:numPr>
        <w:spacing w:line="240" w:lineRule="auto"/>
        <w:ind w:left="432" w:hanging="432"/>
      </w:pPr>
      <w:r w:rsidRPr="00EA13E2">
        <w:t xml:space="preserve">Kenny, P.D.; Michener, W.K.; Allen, D.M. Spatial and temporal patterns of oyster settlement in a high salinity estuary. </w:t>
      </w:r>
      <w:r w:rsidRPr="00EA13E2">
        <w:rPr>
          <w:i/>
          <w:iCs/>
        </w:rPr>
        <w:t xml:space="preserve">J. Shellfish Res. </w:t>
      </w:r>
      <w:r w:rsidRPr="00EA13E2">
        <w:rPr>
          <w:b/>
          <w:bCs/>
        </w:rPr>
        <w:t>1990</w:t>
      </w:r>
      <w:r w:rsidRPr="00EA13E2">
        <w:t xml:space="preserve">, </w:t>
      </w:r>
      <w:r w:rsidRPr="00EA13E2">
        <w:rPr>
          <w:i/>
          <w:iCs/>
        </w:rPr>
        <w:t>9</w:t>
      </w:r>
      <w:r w:rsidRPr="00EA13E2">
        <w:t xml:space="preserve">, 133-140. </w:t>
      </w:r>
    </w:p>
    <w:p w14:paraId="6528ABF1" w14:textId="77777777" w:rsidR="00EB6045" w:rsidRPr="00EA13E2" w:rsidRDefault="00EB6045" w:rsidP="00EB6045">
      <w:pPr>
        <w:pStyle w:val="MDPI71References"/>
        <w:numPr>
          <w:ilvl w:val="0"/>
          <w:numId w:val="4"/>
        </w:numPr>
        <w:spacing w:line="240" w:lineRule="auto"/>
        <w:ind w:left="418" w:hanging="418"/>
      </w:pPr>
      <w:r w:rsidRPr="00EA13E2">
        <w:t xml:space="preserve">Saoud, I.G.; Rouse, D.B.; Wallace, R.K.; Howe, J.; Page, B. Oyster Crassostrea Virginica Spat Settlement as It Relates to the Restoration of Fish River Reef in Mobile Bay, Alabama. </w:t>
      </w:r>
      <w:r w:rsidRPr="00EA13E2">
        <w:rPr>
          <w:i/>
          <w:iCs/>
        </w:rPr>
        <w:t>Journal of the World Aquaculture Society</w:t>
      </w:r>
      <w:r w:rsidRPr="00EA13E2">
        <w:t xml:space="preserve"> </w:t>
      </w:r>
      <w:r w:rsidRPr="00EA13E2">
        <w:rPr>
          <w:b/>
          <w:bCs/>
        </w:rPr>
        <w:t>2000</w:t>
      </w:r>
      <w:r w:rsidRPr="00EA13E2">
        <w:t xml:space="preserve">, </w:t>
      </w:r>
      <w:r w:rsidRPr="00EA13E2">
        <w:rPr>
          <w:i/>
          <w:iCs/>
        </w:rPr>
        <w:t>31</w:t>
      </w:r>
      <w:r w:rsidRPr="00EA13E2">
        <w:t>, 640–650, doi:10.1111/j.1749-</w:t>
      </w:r>
      <w:proofErr w:type="gramStart"/>
      <w:r w:rsidRPr="00EA13E2">
        <w:t>7345.2000.tb</w:t>
      </w:r>
      <w:proofErr w:type="gramEnd"/>
      <w:r w:rsidRPr="00EA13E2">
        <w:t>00914.x.</w:t>
      </w:r>
    </w:p>
    <w:p w14:paraId="645927D9" w14:textId="77777777" w:rsidR="00EB6045" w:rsidRPr="00EA13E2" w:rsidRDefault="00EB6045" w:rsidP="00EB6045">
      <w:pPr>
        <w:pStyle w:val="MDPI71References"/>
        <w:numPr>
          <w:ilvl w:val="0"/>
          <w:numId w:val="4"/>
        </w:numPr>
        <w:spacing w:line="240" w:lineRule="auto"/>
        <w:ind w:left="432" w:hanging="432"/>
      </w:pPr>
      <w:r w:rsidRPr="00EA13E2">
        <w:t xml:space="preserve">Kim, C.; Park, K.; Powers, S.P.; Graham, W.M.; Bayha, K.M. Oyster Larval Transport in Coastal Alabama: Dominance of Physical Transport over Biological Behavior in a Shallow Estuary. </w:t>
      </w:r>
      <w:r w:rsidRPr="00EA13E2">
        <w:rPr>
          <w:i/>
          <w:iCs/>
        </w:rPr>
        <w:t xml:space="preserve">J. </w:t>
      </w:r>
      <w:proofErr w:type="spellStart"/>
      <w:r w:rsidRPr="00EA13E2">
        <w:rPr>
          <w:i/>
          <w:iCs/>
        </w:rPr>
        <w:t>Geophys</w:t>
      </w:r>
      <w:proofErr w:type="spellEnd"/>
      <w:r w:rsidRPr="00EA13E2">
        <w:rPr>
          <w:i/>
          <w:iCs/>
        </w:rPr>
        <w:t>. Res.</w:t>
      </w:r>
      <w:r w:rsidRPr="00EA13E2">
        <w:t xml:space="preserve"> </w:t>
      </w:r>
      <w:r w:rsidRPr="00EA13E2">
        <w:rPr>
          <w:b/>
          <w:bCs/>
        </w:rPr>
        <w:t>2010</w:t>
      </w:r>
      <w:r w:rsidRPr="00EA13E2">
        <w:t xml:space="preserve">, </w:t>
      </w:r>
      <w:r w:rsidRPr="00EA13E2">
        <w:rPr>
          <w:i/>
          <w:iCs/>
        </w:rPr>
        <w:t>115</w:t>
      </w:r>
      <w:r w:rsidRPr="00EA13E2">
        <w:t>, 2010JC006115, doi:10.1029/2010JC006115</w:t>
      </w:r>
    </w:p>
    <w:p w14:paraId="4B5AA4DF" w14:textId="77777777" w:rsidR="00EB6045" w:rsidRDefault="00EB6045" w:rsidP="00EB6045">
      <w:pPr>
        <w:pStyle w:val="MDPI71References"/>
        <w:numPr>
          <w:ilvl w:val="0"/>
          <w:numId w:val="4"/>
        </w:numPr>
        <w:spacing w:line="240" w:lineRule="auto"/>
        <w:ind w:left="432" w:hanging="432"/>
      </w:pPr>
      <w:r w:rsidRPr="00EA13E2">
        <w:t xml:space="preserve">Ingle, R.M.; Dawson, Jr., C.E. Growth of the American Oyster, </w:t>
      </w:r>
      <w:r w:rsidRPr="00EA13E2">
        <w:rPr>
          <w:i/>
          <w:iCs/>
        </w:rPr>
        <w:t>Crassostrea virginica</w:t>
      </w:r>
      <w:r w:rsidRPr="00EA13E2">
        <w:t xml:space="preserve"> (</w:t>
      </w:r>
      <w:proofErr w:type="spellStart"/>
      <w:r w:rsidRPr="00EA13E2">
        <w:t>Gmelin</w:t>
      </w:r>
      <w:proofErr w:type="spellEnd"/>
      <w:r w:rsidRPr="00EA13E2">
        <w:t xml:space="preserve">) in Florida Waters. </w:t>
      </w:r>
      <w:r w:rsidRPr="00EA13E2">
        <w:rPr>
          <w:i/>
          <w:iCs/>
        </w:rPr>
        <w:t xml:space="preserve">Bulletin of Marine Science </w:t>
      </w:r>
      <w:r w:rsidRPr="00EA13E2">
        <w:rPr>
          <w:b/>
          <w:bCs/>
        </w:rPr>
        <w:t xml:space="preserve">1952, </w:t>
      </w:r>
      <w:r w:rsidRPr="00EA13E2">
        <w:rPr>
          <w:i/>
          <w:iCs/>
        </w:rPr>
        <w:t>2</w:t>
      </w:r>
      <w:r w:rsidRPr="00EA13E2">
        <w:t>, 393-404.</w:t>
      </w:r>
    </w:p>
    <w:p w14:paraId="6F73CE35"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O’Beirn, F.X.; Heffernan, P.B.; Walker, R.L. Recruitment of the eastern oyster in coastal Georgia: patterns and recommendations</w:t>
      </w:r>
      <w:r w:rsidRPr="006F22C0">
        <w:rPr>
          <w:rStyle w:val="ui-provider"/>
          <w:i/>
          <w:iCs/>
        </w:rPr>
        <w:t>. North American Journal of Fisheries Management</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16</w:t>
      </w:r>
      <w:r w:rsidRPr="006F22C0">
        <w:rPr>
          <w:rStyle w:val="ui-provider"/>
        </w:rPr>
        <w:t>, pp. 413-426</w:t>
      </w:r>
    </w:p>
    <w:p w14:paraId="48BAC73B" w14:textId="77777777" w:rsidR="00EB6045" w:rsidRPr="00EA13E2" w:rsidRDefault="00EB6045" w:rsidP="00EB6045">
      <w:pPr>
        <w:pStyle w:val="MDPI71References"/>
        <w:numPr>
          <w:ilvl w:val="0"/>
          <w:numId w:val="4"/>
        </w:numPr>
        <w:ind w:left="425" w:hanging="425"/>
      </w:pPr>
      <w:r w:rsidRPr="006F22C0">
        <w:rPr>
          <w:rStyle w:val="ui-provider"/>
        </w:rPr>
        <w:t xml:space="preserve">O’Beirn, F.X.; Heffernan, P.B.; Walker, R.L.; Jansen, M.L. Young-of-the-Year Oyster, </w:t>
      </w:r>
      <w:r w:rsidRPr="006F22C0">
        <w:rPr>
          <w:rStyle w:val="ui-provider"/>
          <w:i/>
          <w:iCs/>
        </w:rPr>
        <w:t>Crassostrea virginica</w:t>
      </w:r>
      <w:r w:rsidRPr="006F22C0">
        <w:rPr>
          <w:rStyle w:val="ui-provider"/>
        </w:rPr>
        <w:t xml:space="preserve">, Reproduction in Coastal Georgia. </w:t>
      </w:r>
      <w:r w:rsidRPr="006F22C0">
        <w:rPr>
          <w:rStyle w:val="ui-provider"/>
          <w:i/>
          <w:iCs/>
        </w:rPr>
        <w:t>Estuaries</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 xml:space="preserve">19(3), </w:t>
      </w:r>
      <w:r w:rsidRPr="006F22C0">
        <w:rPr>
          <w:rStyle w:val="ui-provider"/>
        </w:rPr>
        <w:t>651-658</w:t>
      </w:r>
      <w:r w:rsidRPr="00EA13E2">
        <w:t xml:space="preserve"> </w:t>
      </w:r>
    </w:p>
    <w:p w14:paraId="407A0590" w14:textId="77777777" w:rsidR="00EB6045" w:rsidRPr="00EA13E2" w:rsidRDefault="00EB6045" w:rsidP="00EB6045">
      <w:pPr>
        <w:pStyle w:val="MDPI71References"/>
        <w:numPr>
          <w:ilvl w:val="0"/>
          <w:numId w:val="4"/>
        </w:numPr>
        <w:spacing w:line="240" w:lineRule="auto"/>
        <w:ind w:left="418" w:hanging="418"/>
      </w:pPr>
      <w:r w:rsidRPr="00EA13E2">
        <w:t xml:space="preserve">Pine, W.E.; Brucker, J.; Davis, M.; Geiger, S.; Gandy, R.; Shantz, A.; Stewart Merrill, T.; Camp, E.V. Collapsed Oyster Populations in Large Florida Estuaries Appear Resistant to Restoration Using Traditional </w:t>
      </w:r>
      <w:proofErr w:type="spellStart"/>
      <w:r w:rsidRPr="00EA13E2">
        <w:t>Cultching</w:t>
      </w:r>
      <w:proofErr w:type="spellEnd"/>
      <w:r w:rsidRPr="00EA13E2">
        <w:t xml:space="preserve"> Methods—Insights from Ongoing Efforts in Multiple Systems. </w:t>
      </w:r>
      <w:r w:rsidRPr="00EA13E2">
        <w:rPr>
          <w:i/>
          <w:iCs/>
        </w:rPr>
        <w:t>Mar Coast Fish</w:t>
      </w:r>
      <w:r w:rsidRPr="00EA13E2">
        <w:t xml:space="preserve"> </w:t>
      </w:r>
      <w:r w:rsidRPr="00EA13E2">
        <w:rPr>
          <w:b/>
          <w:bCs/>
        </w:rPr>
        <w:t>2023</w:t>
      </w:r>
      <w:r w:rsidRPr="00EA13E2">
        <w:t xml:space="preserve">, </w:t>
      </w:r>
      <w:r w:rsidRPr="00EA13E2">
        <w:rPr>
          <w:i/>
          <w:iCs/>
        </w:rPr>
        <w:t>15</w:t>
      </w:r>
      <w:r w:rsidRPr="00EA13E2">
        <w:t>, e10249, doi:</w:t>
      </w:r>
      <w:hyperlink r:id="rId40" w:history="1">
        <w:r w:rsidRPr="00EA13E2">
          <w:rPr>
            <w:rStyle w:val="Hyperlink"/>
          </w:rPr>
          <w:t>10.1002/mcf2.10249</w:t>
        </w:r>
      </w:hyperlink>
      <w:r w:rsidRPr="00EA13E2">
        <w:t>.</w:t>
      </w:r>
    </w:p>
    <w:p w14:paraId="24344B11" w14:textId="77777777" w:rsidR="00EB6045" w:rsidRPr="00EA13E2" w:rsidRDefault="00EB6045" w:rsidP="00EB6045">
      <w:pPr>
        <w:pStyle w:val="MDPI71References"/>
        <w:numPr>
          <w:ilvl w:val="0"/>
          <w:numId w:val="4"/>
        </w:numPr>
        <w:spacing w:line="240" w:lineRule="auto"/>
        <w:ind w:left="432" w:hanging="432"/>
      </w:pPr>
      <w:r w:rsidRPr="00EA13E2">
        <w:t xml:space="preserve">Dix, N. G. How Estuaries Respond to Nutrient Load: The Guana Tolomato Matanzas National Estuarine Research Reserve as a Model Case. National Estuarine Research Reserve Graduate Research Fellowship Final Report, 2009. </w:t>
      </w:r>
    </w:p>
    <w:p w14:paraId="05309848" w14:textId="77777777" w:rsidR="00EB6045" w:rsidRPr="00EA13E2" w:rsidRDefault="00EB6045" w:rsidP="00EB6045">
      <w:pPr>
        <w:pStyle w:val="MDPI71References"/>
        <w:numPr>
          <w:ilvl w:val="0"/>
          <w:numId w:val="4"/>
        </w:numPr>
        <w:spacing w:line="240" w:lineRule="auto"/>
        <w:ind w:left="432" w:hanging="432"/>
      </w:pPr>
      <w:r w:rsidRPr="00EA13E2">
        <w:t xml:space="preserve">Marcum, P.; Dix, N.; Monroe, M. Guana Tolomato Matanzas National Estuarine Research Reserve 2014-2016 Oyster Monitoring Summary; Guana </w:t>
      </w:r>
      <w:proofErr w:type="spellStart"/>
      <w:r w:rsidRPr="00EA13E2">
        <w:t>Tolomoto</w:t>
      </w:r>
      <w:proofErr w:type="spellEnd"/>
      <w:r w:rsidRPr="00EA13E2">
        <w:t xml:space="preserve"> Matanzas National Estuarine Research Reserve, </w:t>
      </w:r>
      <w:r w:rsidRPr="00BB6DE1">
        <w:t>2018</w:t>
      </w:r>
      <w:r w:rsidRPr="00EA13E2">
        <w:t>; p. 32.</w:t>
      </w:r>
    </w:p>
    <w:p w14:paraId="344EB21D" w14:textId="77777777" w:rsidR="00EB6045" w:rsidRPr="00EA13E2" w:rsidRDefault="00EB6045" w:rsidP="00EB6045">
      <w:pPr>
        <w:pStyle w:val="MDPI71References"/>
        <w:numPr>
          <w:ilvl w:val="0"/>
          <w:numId w:val="4"/>
        </w:numPr>
        <w:ind w:left="425" w:hanging="425"/>
      </w:pPr>
      <w:proofErr w:type="spellStart"/>
      <w:r w:rsidRPr="00EA13E2">
        <w:t>Phlips</w:t>
      </w:r>
      <w:proofErr w:type="spellEnd"/>
      <w:r w:rsidRPr="00EA13E2">
        <w:t xml:space="preserve">, E.J.; Love, N.; </w:t>
      </w:r>
      <w:proofErr w:type="spellStart"/>
      <w:r w:rsidRPr="00EA13E2">
        <w:t>Badylak</w:t>
      </w:r>
      <w:proofErr w:type="spellEnd"/>
      <w:r w:rsidRPr="00EA13E2">
        <w:t xml:space="preserve">, S.; Hansen, P.; Lockwood, J.; John, C.V.; Gleeson, R. A Comparison of Water Quality and Hydrodynamic Characteristics of the Guana Tolomato Matanzas National Estuarine Research Reserve and the Indian River Lagoon of Florida. </w:t>
      </w:r>
      <w:r w:rsidRPr="00EA13E2">
        <w:rPr>
          <w:i/>
          <w:iCs/>
        </w:rPr>
        <w:t>J. Coast. Res.</w:t>
      </w:r>
      <w:r w:rsidRPr="00EA13E2">
        <w:t xml:space="preserve"> </w:t>
      </w:r>
      <w:r w:rsidRPr="00EA13E2">
        <w:rPr>
          <w:b/>
          <w:bCs/>
        </w:rPr>
        <w:t>2004</w:t>
      </w:r>
      <w:r w:rsidRPr="00EA13E2">
        <w:t xml:space="preserve">, </w:t>
      </w:r>
      <w:r w:rsidRPr="00EA13E2">
        <w:rPr>
          <w:i/>
          <w:iCs/>
        </w:rPr>
        <w:t>SI 45</w:t>
      </w:r>
      <w:r w:rsidRPr="00EA13E2">
        <w:t>, 93-109. doi:</w:t>
      </w:r>
      <w:hyperlink r:id="rId41" w:history="1">
        <w:r w:rsidRPr="00EA13E2">
          <w:rPr>
            <w:rStyle w:val="Hyperlink"/>
          </w:rPr>
          <w:t>10.2112/SI45-093.1</w:t>
        </w:r>
      </w:hyperlink>
      <w:r w:rsidRPr="00EA13E2">
        <w:t>.</w:t>
      </w:r>
    </w:p>
    <w:p w14:paraId="4A13BF9A" w14:textId="77777777" w:rsidR="00EB6045" w:rsidRPr="00EA13E2" w:rsidRDefault="00EB6045" w:rsidP="00EB6045">
      <w:pPr>
        <w:pStyle w:val="MDPI71References"/>
        <w:numPr>
          <w:ilvl w:val="0"/>
          <w:numId w:val="4"/>
        </w:numPr>
        <w:ind w:left="425" w:hanging="425"/>
      </w:pPr>
      <w:r w:rsidRPr="00EA13E2">
        <w:t xml:space="preserve">Sheng, Y.P.; Tutak, B.; Davis, J.R.; </w:t>
      </w:r>
      <w:proofErr w:type="spellStart"/>
      <w:r w:rsidRPr="00EA13E2">
        <w:t>Paramygin</w:t>
      </w:r>
      <w:proofErr w:type="spellEnd"/>
      <w:r w:rsidRPr="00EA13E2">
        <w:t xml:space="preserve">, V. Circulation and Flushing in the Lagoonal System of the Guana Tolomato Matanzas National Estuarine Research Reserve (GTMNERR), Florida. </w:t>
      </w:r>
      <w:r w:rsidRPr="00EA13E2">
        <w:rPr>
          <w:i/>
          <w:iCs/>
        </w:rPr>
        <w:t>J. Coast. Res.</w:t>
      </w:r>
      <w:r w:rsidRPr="00EA13E2">
        <w:t xml:space="preserve"> </w:t>
      </w:r>
      <w:r w:rsidRPr="00EA13E2">
        <w:rPr>
          <w:b/>
          <w:bCs/>
        </w:rPr>
        <w:t>2008</w:t>
      </w:r>
      <w:r w:rsidRPr="00EA13E2">
        <w:t xml:space="preserve">, </w:t>
      </w:r>
      <w:r w:rsidRPr="00EA13E2">
        <w:rPr>
          <w:i/>
          <w:iCs/>
        </w:rPr>
        <w:t>10055</w:t>
      </w:r>
      <w:r w:rsidRPr="00EA13E2">
        <w:t>, 9-25. doi:</w:t>
      </w:r>
      <w:hyperlink r:id="rId42" w:history="1">
        <w:r w:rsidRPr="00EA13E2">
          <w:rPr>
            <w:rStyle w:val="Hyperlink"/>
          </w:rPr>
          <w:t>10.2112/SI55-002.1</w:t>
        </w:r>
      </w:hyperlink>
      <w:r w:rsidRPr="00EA13E2">
        <w:t xml:space="preserve"> </w:t>
      </w:r>
    </w:p>
    <w:p w14:paraId="72AA5235" w14:textId="77777777" w:rsidR="00EB6045" w:rsidRPr="00EB6045" w:rsidRDefault="00EB6045" w:rsidP="00EB6045">
      <w:pPr>
        <w:pStyle w:val="MDPI71References"/>
        <w:numPr>
          <w:ilvl w:val="0"/>
          <w:numId w:val="4"/>
        </w:numPr>
        <w:ind w:left="425" w:hanging="425"/>
      </w:pPr>
      <w:r w:rsidRPr="00EB6045">
        <w:t xml:space="preserve">Gray, M.W.; </w:t>
      </w:r>
      <w:proofErr w:type="spellStart"/>
      <w:r w:rsidRPr="00EB6045">
        <w:t>Pinton</w:t>
      </w:r>
      <w:proofErr w:type="spellEnd"/>
      <w:r w:rsidRPr="00EB6045">
        <w:t xml:space="preserve">, D.; </w:t>
      </w:r>
      <w:proofErr w:type="spellStart"/>
      <w:r w:rsidRPr="00EB6045">
        <w:t>Canestrelli</w:t>
      </w:r>
      <w:proofErr w:type="spellEnd"/>
      <w:r w:rsidRPr="00EB6045">
        <w:t>, A.; Dix, N.; Marcum, P.; Kimbro, D.; Grizzle, R. Beyond Residence Time: Quantifying Factors that Drive the Spatially Explicit Filtration Services of and Abundant Native Oyster Population.</w:t>
      </w:r>
      <w:r w:rsidRPr="00EB6045">
        <w:rPr>
          <w:i/>
          <w:iCs/>
        </w:rPr>
        <w:t xml:space="preserve"> Estuaries and Coasts</w:t>
      </w:r>
      <w:r w:rsidRPr="00EB6045">
        <w:t xml:space="preserve">. </w:t>
      </w:r>
      <w:r w:rsidRPr="00EB6045">
        <w:rPr>
          <w:b/>
          <w:bCs/>
        </w:rPr>
        <w:t>2022</w:t>
      </w:r>
      <w:r w:rsidRPr="00EB6045">
        <w:t xml:space="preserve">, </w:t>
      </w:r>
      <w:r w:rsidRPr="00EB6045">
        <w:rPr>
          <w:i/>
          <w:iCs/>
        </w:rPr>
        <w:t>45</w:t>
      </w:r>
      <w:r w:rsidRPr="00EB6045">
        <w:t>, 1343–1360, doi:</w:t>
      </w:r>
      <w:hyperlink r:id="rId43" w:history="1">
        <w:r w:rsidRPr="00EB6045">
          <w:rPr>
            <w:rStyle w:val="Hyperlink"/>
          </w:rPr>
          <w:t>10.1007/s12237-021-01017-x</w:t>
        </w:r>
      </w:hyperlink>
      <w:r w:rsidRPr="00EB6045">
        <w:t>.</w:t>
      </w:r>
    </w:p>
    <w:p w14:paraId="0B209E3D" w14:textId="77777777" w:rsidR="00EB6045" w:rsidRPr="00EB6045" w:rsidRDefault="00EB6045" w:rsidP="00EB6045">
      <w:pPr>
        <w:pStyle w:val="MDPI71References"/>
        <w:numPr>
          <w:ilvl w:val="0"/>
          <w:numId w:val="4"/>
        </w:numPr>
        <w:ind w:left="425" w:hanging="425"/>
      </w:pPr>
      <w:r w:rsidRPr="00EB6045">
        <w:t xml:space="preserve">NOAA National Estuarine Research Reserve System (NERRS). System-Wide Monitoring Program. Centralized Data Management Office. Available on </w:t>
      </w:r>
      <w:hyperlink r:id="rId44" w:history="1">
        <w:r w:rsidRPr="00EB6045">
          <w:rPr>
            <w:rStyle w:val="Hyperlink"/>
          </w:rPr>
          <w:t>https://cdmo.baruch.sc.edu</w:t>
        </w:r>
      </w:hyperlink>
      <w:r w:rsidRPr="00EB6045">
        <w:t xml:space="preserve"> (accessed on 31 January 2024)</w:t>
      </w:r>
    </w:p>
    <w:p w14:paraId="7D633BAF" w14:textId="77777777" w:rsidR="00EB6045" w:rsidRPr="00EB6045" w:rsidRDefault="00EB6045" w:rsidP="00EB6045">
      <w:pPr>
        <w:pStyle w:val="MDPI71References"/>
        <w:numPr>
          <w:ilvl w:val="0"/>
          <w:numId w:val="4"/>
        </w:numPr>
        <w:ind w:left="425" w:hanging="425"/>
        <w:rPr>
          <w:rStyle w:val="ui-provider"/>
        </w:rPr>
      </w:pPr>
      <w:r w:rsidRPr="00EB6045">
        <w:rPr>
          <w:rStyle w:val="ui-provider"/>
        </w:rPr>
        <w:t>Arnold, W.S.; Parker, M.L.; Stephenson, S.P. Oyster monitoring in the northern estuaries. St. Petersburg, FL: Florida Fish &amp; Wildlife Research Institute. 2008</w:t>
      </w:r>
    </w:p>
    <w:p w14:paraId="62F5AB3F" w14:textId="77777777" w:rsidR="00EB6045" w:rsidRPr="00EB6045" w:rsidRDefault="00EB6045" w:rsidP="00EB6045">
      <w:pPr>
        <w:pStyle w:val="MDPI71References"/>
        <w:numPr>
          <w:ilvl w:val="0"/>
          <w:numId w:val="4"/>
        </w:numPr>
        <w:ind w:left="418" w:hanging="418"/>
      </w:pPr>
      <w:r w:rsidRPr="00EB6045">
        <w:t>Metz, J.L.; Stoner, E.W.; Arrington, D.A. Comparison of substrates for Eastern Oyster (</w:t>
      </w:r>
      <w:r w:rsidRPr="00EB6045">
        <w:rPr>
          <w:i/>
          <w:iCs/>
        </w:rPr>
        <w:t>Crassostrea virginica</w:t>
      </w:r>
      <w:r w:rsidRPr="00EB6045">
        <w:t xml:space="preserve">) spat settlement in the Loxahatchee River estuary, Florida. </w:t>
      </w:r>
      <w:r w:rsidRPr="00EB6045">
        <w:rPr>
          <w:i/>
          <w:iCs/>
        </w:rPr>
        <w:t xml:space="preserve">J. of Shel. Res. </w:t>
      </w:r>
      <w:r w:rsidRPr="00EB6045">
        <w:rPr>
          <w:b/>
          <w:bCs/>
        </w:rPr>
        <w:t>2015</w:t>
      </w:r>
      <w:r w:rsidRPr="00EB6045">
        <w:t xml:space="preserve">, </w:t>
      </w:r>
      <w:r w:rsidRPr="00EB6045">
        <w:rPr>
          <w:i/>
          <w:iCs/>
        </w:rPr>
        <w:t>34(3)</w:t>
      </w:r>
      <w:r w:rsidRPr="00EB6045">
        <w:t>, 861-865.</w:t>
      </w:r>
    </w:p>
    <w:p w14:paraId="05B787B3" w14:textId="77777777" w:rsidR="00EB6045" w:rsidRPr="00EB6045" w:rsidRDefault="00EB6045" w:rsidP="00EB6045">
      <w:pPr>
        <w:pStyle w:val="MDPI71References"/>
        <w:numPr>
          <w:ilvl w:val="0"/>
          <w:numId w:val="4"/>
        </w:numPr>
        <w:ind w:left="418" w:hanging="418"/>
      </w:pPr>
      <w:bookmarkStart w:id="17" w:name="_Hlk161395771"/>
      <w:r w:rsidRPr="00EB6045">
        <w:t xml:space="preserve">Parker, M.L.; Arnold, W.S.; Geiger, S.P.; Gorman, P.; Leone, E.H. Impacts of Freshwater Management Activities on Eastern Oyster (Crassostrea Virginica) Density and Recruitment: Recovery and Long-Term Stability in Seven Florida Estuaries. </w:t>
      </w:r>
      <w:r w:rsidRPr="00EB6045">
        <w:rPr>
          <w:i/>
          <w:iCs/>
        </w:rPr>
        <w:t>J. of Shel. Res.</w:t>
      </w:r>
      <w:r w:rsidRPr="00EB6045">
        <w:t xml:space="preserve"> </w:t>
      </w:r>
      <w:r w:rsidRPr="00EB6045">
        <w:rPr>
          <w:b/>
          <w:bCs/>
        </w:rPr>
        <w:t>2013</w:t>
      </w:r>
      <w:r w:rsidRPr="00EB6045">
        <w:t xml:space="preserve">, </w:t>
      </w:r>
      <w:r w:rsidRPr="00EB6045">
        <w:rPr>
          <w:i/>
          <w:iCs/>
        </w:rPr>
        <w:t>32</w:t>
      </w:r>
      <w:r w:rsidRPr="00EB6045">
        <w:t>, 695–708, doi:10.2983/035.032.0311.</w:t>
      </w:r>
      <w:bookmarkEnd w:id="17"/>
    </w:p>
    <w:p w14:paraId="6CDDA282" w14:textId="77777777" w:rsidR="00EB6045" w:rsidRPr="00EB6045" w:rsidRDefault="00EB6045" w:rsidP="00EB6045">
      <w:pPr>
        <w:pStyle w:val="MDPI71References"/>
        <w:numPr>
          <w:ilvl w:val="0"/>
          <w:numId w:val="4"/>
        </w:numPr>
        <w:ind w:left="418" w:hanging="418"/>
      </w:pPr>
      <w:r w:rsidRPr="00EB6045">
        <w:t xml:space="preserve">Southworth, M.; Mann, R. Decadal scale changes in seasonal patterns of oyster recruitment in the Virginia sub estuaries of the Chesapeake Bay. </w:t>
      </w:r>
      <w:r w:rsidRPr="00EB6045">
        <w:rPr>
          <w:i/>
          <w:iCs/>
        </w:rPr>
        <w:t xml:space="preserve">J. of Shel. Res. </w:t>
      </w:r>
      <w:r w:rsidRPr="00EB6045">
        <w:rPr>
          <w:b/>
          <w:bCs/>
        </w:rPr>
        <w:t>2004</w:t>
      </w:r>
      <w:r w:rsidRPr="00EB6045">
        <w:t xml:space="preserve">, </w:t>
      </w:r>
      <w:r w:rsidRPr="00EB6045">
        <w:rPr>
          <w:i/>
          <w:iCs/>
        </w:rPr>
        <w:t>23</w:t>
      </w:r>
      <w:r w:rsidRPr="00EB6045">
        <w:t>, 291-402</w:t>
      </w:r>
    </w:p>
    <w:p w14:paraId="0DB0562E" w14:textId="77777777" w:rsidR="00EB6045" w:rsidRPr="00EB6045" w:rsidRDefault="00EB6045" w:rsidP="00EB6045">
      <w:pPr>
        <w:pStyle w:val="MDPI71References"/>
        <w:numPr>
          <w:ilvl w:val="0"/>
          <w:numId w:val="4"/>
        </w:numPr>
        <w:ind w:left="418" w:hanging="418"/>
      </w:pPr>
      <w:bookmarkStart w:id="18" w:name="_Hlk161395456"/>
      <w:proofErr w:type="spellStart"/>
      <w:r w:rsidRPr="00EB6045">
        <w:t>Volety</w:t>
      </w:r>
      <w:proofErr w:type="spellEnd"/>
      <w:r w:rsidRPr="00EB6045">
        <w:t>, A.K.; Savarese, M.; Tolley, S.G.; Arnold, W.S.; Sime, P.; Goodman, P.; Chamberlain, R.H.; Doering, P.H. Eastern Oysters (</w:t>
      </w:r>
      <w:r w:rsidRPr="00EB6045">
        <w:rPr>
          <w:i/>
          <w:iCs/>
        </w:rPr>
        <w:t>Crassostrea Virginica</w:t>
      </w:r>
      <w:r w:rsidRPr="00EB6045">
        <w:t xml:space="preserve">) as an Indicator for Restoration of Everglades Ecosystems. </w:t>
      </w:r>
      <w:r w:rsidRPr="00EB6045">
        <w:rPr>
          <w:i/>
          <w:iCs/>
        </w:rPr>
        <w:t>Ecological Indicators</w:t>
      </w:r>
      <w:r w:rsidRPr="00EB6045">
        <w:t xml:space="preserve"> </w:t>
      </w:r>
      <w:r w:rsidRPr="00EB6045">
        <w:rPr>
          <w:b/>
          <w:bCs/>
        </w:rPr>
        <w:t>2009</w:t>
      </w:r>
      <w:r w:rsidRPr="00EB6045">
        <w:t xml:space="preserve">, </w:t>
      </w:r>
      <w:r w:rsidRPr="00EB6045">
        <w:rPr>
          <w:i/>
          <w:iCs/>
        </w:rPr>
        <w:t>9</w:t>
      </w:r>
      <w:r w:rsidRPr="00EB6045">
        <w:t xml:space="preserve">, S120–S136, </w:t>
      </w:r>
      <w:proofErr w:type="gramStart"/>
      <w:r w:rsidRPr="00EB6045">
        <w:t>doi:10.1016/j.ecolind</w:t>
      </w:r>
      <w:proofErr w:type="gramEnd"/>
      <w:r w:rsidRPr="00EB6045">
        <w:t>.2008.06.005.</w:t>
      </w:r>
    </w:p>
    <w:bookmarkEnd w:id="18"/>
    <w:p w14:paraId="40E6ED6A" w14:textId="77777777" w:rsidR="00EB6045" w:rsidRPr="00EB6045" w:rsidRDefault="00EB6045" w:rsidP="00EB6045">
      <w:pPr>
        <w:pStyle w:val="MDPI71References"/>
        <w:numPr>
          <w:ilvl w:val="0"/>
          <w:numId w:val="4"/>
        </w:numPr>
        <w:ind w:left="425" w:hanging="425"/>
      </w:pPr>
      <w:r w:rsidRPr="00EB6045">
        <w:lastRenderedPageBreak/>
        <w:t xml:space="preserve">Haven, D.S.; Fritz, L.W. Settling of the American oyster </w:t>
      </w:r>
      <w:r w:rsidRPr="00EB6045">
        <w:rPr>
          <w:i/>
          <w:iCs/>
        </w:rPr>
        <w:t xml:space="preserve">Crassostrea virginica </w:t>
      </w:r>
      <w:r w:rsidRPr="00EB6045">
        <w:t xml:space="preserve">in the James River, Virginia, USA: temporal and spatial distribution. </w:t>
      </w:r>
      <w:r w:rsidRPr="00EB6045">
        <w:rPr>
          <w:i/>
          <w:iCs/>
        </w:rPr>
        <w:t xml:space="preserve">Marine Biology </w:t>
      </w:r>
      <w:r w:rsidRPr="00EB6045">
        <w:rPr>
          <w:b/>
          <w:bCs/>
        </w:rPr>
        <w:t>1985</w:t>
      </w:r>
      <w:r w:rsidRPr="00EB6045">
        <w:t xml:space="preserve">, </w:t>
      </w:r>
      <w:r w:rsidRPr="00EB6045">
        <w:rPr>
          <w:i/>
          <w:iCs/>
        </w:rPr>
        <w:t>86</w:t>
      </w:r>
      <w:r w:rsidRPr="00EB6045">
        <w:t>, 271-282.</w:t>
      </w:r>
    </w:p>
    <w:p w14:paraId="762ED904" w14:textId="77777777" w:rsidR="00EB6045" w:rsidRPr="00EA13E2" w:rsidRDefault="00EB6045" w:rsidP="00EB6045">
      <w:pPr>
        <w:pStyle w:val="MDPI71References"/>
        <w:numPr>
          <w:ilvl w:val="0"/>
          <w:numId w:val="4"/>
        </w:numPr>
        <w:ind w:left="425" w:hanging="425"/>
      </w:pPr>
      <w:r w:rsidRPr="00EB6045">
        <w:t>Parker, M.L. Oyster Monitoring in the Northern Estuaries on the Southeast Coast</w:t>
      </w:r>
      <w:r w:rsidRPr="00EA13E2">
        <w:t xml:space="preserve"> of Florida, </w:t>
      </w:r>
      <w:r w:rsidRPr="00EA13E2">
        <w:rPr>
          <w:i/>
          <w:iCs/>
        </w:rPr>
        <w:t>Florida Fish and Wildlife Research Institute Final Report (2005-2014),</w:t>
      </w:r>
      <w:r w:rsidRPr="00EA13E2">
        <w:t xml:space="preserve"> 2015.</w:t>
      </w:r>
    </w:p>
    <w:p w14:paraId="7E4862AA" w14:textId="77777777" w:rsidR="00EB6045" w:rsidRPr="00EA13E2" w:rsidRDefault="00EB6045" w:rsidP="00EB6045">
      <w:pPr>
        <w:pStyle w:val="MDPI71References"/>
        <w:numPr>
          <w:ilvl w:val="0"/>
          <w:numId w:val="4"/>
        </w:numPr>
        <w:ind w:left="425" w:hanging="425"/>
      </w:pPr>
      <w:proofErr w:type="spellStart"/>
      <w:r w:rsidRPr="00EA13E2">
        <w:t>Volety</w:t>
      </w:r>
      <w:proofErr w:type="spellEnd"/>
      <w:r w:rsidRPr="00EA13E2">
        <w:t xml:space="preserve">, A.K.; Savarese, M. Oysters as indicators of ecosystem health: determining the impacts of watershed alterations and implications for restoration. </w:t>
      </w:r>
      <w:r w:rsidRPr="00EA13E2">
        <w:rPr>
          <w:i/>
          <w:iCs/>
        </w:rPr>
        <w:t>Final Report submitted to National Life Foundation, South Florida Water Management District (Big Cypress Basin), and Florida Gulf Coast University Foundation</w:t>
      </w:r>
      <w:r w:rsidRPr="00EA13E2">
        <w:t>. 2001.</w:t>
      </w:r>
    </w:p>
    <w:p w14:paraId="39FE0979" w14:textId="77777777" w:rsidR="00EB6045" w:rsidRDefault="00EB6045" w:rsidP="00EB6045">
      <w:pPr>
        <w:pStyle w:val="MDPI71References"/>
        <w:numPr>
          <w:ilvl w:val="0"/>
          <w:numId w:val="4"/>
        </w:numPr>
        <w:ind w:left="425" w:hanging="425"/>
      </w:pPr>
      <w:r w:rsidRPr="00EA13E2">
        <w:t xml:space="preserve">Wilson, C.; Scotto, L.; Scarpa, J.; </w:t>
      </w:r>
      <w:proofErr w:type="spellStart"/>
      <w:r w:rsidRPr="00EA13E2">
        <w:t>Volety</w:t>
      </w:r>
      <w:proofErr w:type="spellEnd"/>
      <w:r w:rsidRPr="00EA13E2">
        <w:t xml:space="preserve">, A.; Laramore, S.; Haunert, D. Survey of Water Quality, Oyster Reproduction and Oyster Health Status in the St. Lucie Estuary. </w:t>
      </w:r>
      <w:r w:rsidRPr="00EA13E2">
        <w:rPr>
          <w:i/>
          <w:iCs/>
        </w:rPr>
        <w:t>J. Shellfish Res.</w:t>
      </w:r>
      <w:r w:rsidRPr="00EA13E2">
        <w:t xml:space="preserve"> </w:t>
      </w:r>
      <w:r w:rsidRPr="00EA13E2">
        <w:rPr>
          <w:b/>
          <w:bCs/>
        </w:rPr>
        <w:t>2005</w:t>
      </w:r>
      <w:r w:rsidRPr="00EA13E2">
        <w:t xml:space="preserve">, </w:t>
      </w:r>
      <w:r w:rsidRPr="00BB6DE1">
        <w:rPr>
          <w:i/>
          <w:iCs/>
        </w:rPr>
        <w:t>24</w:t>
      </w:r>
      <w:r w:rsidRPr="00EA13E2">
        <w:t>, 157–165, doi:10.2983/0730-8000(2005)24[</w:t>
      </w:r>
      <w:proofErr w:type="gramStart"/>
      <w:r w:rsidRPr="00EA13E2">
        <w:t>157:SOWQOR</w:t>
      </w:r>
      <w:proofErr w:type="gramEnd"/>
      <w:r w:rsidRPr="00EA13E2">
        <w:t>]2.0.CO;2.</w:t>
      </w:r>
    </w:p>
    <w:p w14:paraId="61BE2838" w14:textId="76587784" w:rsidR="00EB6045" w:rsidRPr="00EA13E2" w:rsidRDefault="00EB6045" w:rsidP="00EB6045">
      <w:pPr>
        <w:pStyle w:val="MDPI71References"/>
        <w:numPr>
          <w:ilvl w:val="0"/>
          <w:numId w:val="4"/>
        </w:numPr>
        <w:ind w:left="418" w:hanging="418"/>
      </w:pPr>
      <w:r w:rsidRPr="00EA13E2">
        <w:t>NOAA National Estuarine Research Reserve System (NERRS). System-Wide Monitoring Program Data Management Manual, v6.7. Centralized Data Management Office</w:t>
      </w:r>
      <w:r w:rsidR="00EC3906">
        <w:t>,</w:t>
      </w:r>
      <w:r w:rsidRPr="00EA13E2">
        <w:t xml:space="preserve"> </w:t>
      </w:r>
      <w:r w:rsidRPr="00BB6DE1">
        <w:t>2022</w:t>
      </w:r>
      <w:r w:rsidRPr="00EA13E2">
        <w:t xml:space="preserve">, 201. </w:t>
      </w:r>
      <w:hyperlink r:id="rId45" w:history="1">
        <w:r w:rsidRPr="00EA13E2">
          <w:rPr>
            <w:rStyle w:val="Hyperlink"/>
          </w:rPr>
          <w:t>https://cdmo.baruch.sc.edu</w:t>
        </w:r>
      </w:hyperlink>
      <w:r w:rsidRPr="00EA13E2">
        <w:t xml:space="preserve"> </w:t>
      </w:r>
    </w:p>
    <w:p w14:paraId="5719CE33" w14:textId="77777777" w:rsidR="00EB6045" w:rsidRPr="00EA13E2" w:rsidRDefault="00EB6045" w:rsidP="00EB6045">
      <w:pPr>
        <w:pStyle w:val="MDPI71References"/>
        <w:numPr>
          <w:ilvl w:val="0"/>
          <w:numId w:val="4"/>
        </w:numPr>
        <w:ind w:left="418" w:hanging="418"/>
      </w:pPr>
      <w:r w:rsidRPr="00EA13E2">
        <w:t xml:space="preserve">Rice, E.W.; Baird, R.B.; Eaton, A.D.; Clesceri, L.S. 10200 Chlorophyll. In Standard Methods </w:t>
      </w:r>
      <w:proofErr w:type="gramStart"/>
      <w:r w:rsidRPr="00EA13E2">
        <w:t>For</w:t>
      </w:r>
      <w:proofErr w:type="gramEnd"/>
      <w:r w:rsidRPr="00EA13E2">
        <w:t xml:space="preserve"> The Examination of Water and Wastewater; American Public Health Association, American Water Works Association, Water Environment Federation: Port City Press, Baltimore, Maryland, 2012; p. 1496 ISBN 978-0-87553-013-0.</w:t>
      </w:r>
    </w:p>
    <w:p w14:paraId="14085CE9" w14:textId="77777777" w:rsidR="00EB6045" w:rsidRPr="00EA13E2" w:rsidRDefault="00EB6045" w:rsidP="00EB6045">
      <w:pPr>
        <w:pStyle w:val="MDPI71References"/>
        <w:numPr>
          <w:ilvl w:val="0"/>
          <w:numId w:val="4"/>
        </w:numPr>
        <w:ind w:left="425" w:hanging="425"/>
      </w:pPr>
      <w:r w:rsidRPr="00EA13E2">
        <w:t>R Core Team. R: A Language and Environment for Statistical Computing. R Foundation for Statistical Computing: Vienna, Austria, 2023 (</w:t>
      </w:r>
      <w:hyperlink r:id="rId46" w:history="1">
        <w:r w:rsidRPr="00EA13E2">
          <w:rPr>
            <w:rStyle w:val="Hyperlink"/>
          </w:rPr>
          <w:t>https://www.R-project.org/</w:t>
        </w:r>
      </w:hyperlink>
      <w:r w:rsidRPr="00EA13E2">
        <w:t xml:space="preserve">) </w:t>
      </w:r>
    </w:p>
    <w:p w14:paraId="1FE11D14" w14:textId="77777777" w:rsidR="00EB6045" w:rsidRPr="00EA13E2" w:rsidRDefault="00EB6045" w:rsidP="00EB6045">
      <w:pPr>
        <w:pStyle w:val="MDPI71References"/>
        <w:numPr>
          <w:ilvl w:val="0"/>
          <w:numId w:val="4"/>
        </w:numPr>
        <w:ind w:left="425" w:hanging="425"/>
      </w:pPr>
      <w:r w:rsidRPr="00EA13E2">
        <w:t xml:space="preserve">Beck, M.W. </w:t>
      </w:r>
      <w:proofErr w:type="spellStart"/>
      <w:r w:rsidRPr="00EA13E2">
        <w:t>SWMPr</w:t>
      </w:r>
      <w:proofErr w:type="spellEnd"/>
      <w:r w:rsidRPr="00EA13E2">
        <w:t xml:space="preserve">: An R Package for Retrieving, Organizing, and Analyzing Environmental Data for Estuaries. </w:t>
      </w:r>
      <w:r w:rsidRPr="00EA13E2">
        <w:rPr>
          <w:i/>
          <w:iCs/>
        </w:rPr>
        <w:t>The R Journal</w:t>
      </w:r>
      <w:r w:rsidRPr="00EA13E2">
        <w:t xml:space="preserve"> </w:t>
      </w:r>
      <w:r w:rsidRPr="00EA13E2">
        <w:rPr>
          <w:b/>
          <w:bCs/>
        </w:rPr>
        <w:t>2016</w:t>
      </w:r>
      <w:r w:rsidRPr="00EA13E2">
        <w:rPr>
          <w:i/>
          <w:iCs/>
        </w:rPr>
        <w:t xml:space="preserve">, 8, </w:t>
      </w:r>
      <w:r w:rsidRPr="00EA13E2">
        <w:t xml:space="preserve">219-232. </w:t>
      </w:r>
      <w:proofErr w:type="spellStart"/>
      <w:r w:rsidRPr="00EA13E2">
        <w:t>doi</w:t>
      </w:r>
      <w:proofErr w:type="spellEnd"/>
      <w:r w:rsidRPr="00EA13E2">
        <w:t xml:space="preserve">: </w:t>
      </w:r>
      <w:hyperlink r:id="rId47" w:history="1">
        <w:r w:rsidRPr="00EA13E2">
          <w:rPr>
            <w:rStyle w:val="Hyperlink"/>
          </w:rPr>
          <w:t>10.32614/RJ-2016-015</w:t>
        </w:r>
      </w:hyperlink>
    </w:p>
    <w:p w14:paraId="1A255837" w14:textId="77777777" w:rsidR="00EB6045" w:rsidRPr="00EA13E2" w:rsidRDefault="00EB6045" w:rsidP="00EB6045">
      <w:pPr>
        <w:pStyle w:val="MDPI71References"/>
        <w:numPr>
          <w:ilvl w:val="0"/>
          <w:numId w:val="4"/>
        </w:numPr>
        <w:ind w:left="425" w:hanging="425"/>
      </w:pPr>
      <w:r w:rsidRPr="00EA13E2">
        <w:t xml:space="preserve">Moore, J.F.; Pine, W.E.; Frederick, P.C.; Beck, S.; Moreno, M.; Dodrill, M.J.; Boone, M.; Sturmer, L.; Yurek, S. Trends in Oyster Populations in the Northeastern Gulf of Mexico: An Assessment of River Discharge and Fishing Effects over Time and Space. </w:t>
      </w:r>
      <w:r w:rsidRPr="00EA13E2">
        <w:rPr>
          <w:i/>
          <w:iCs/>
        </w:rPr>
        <w:t>Mar Coast Fish</w:t>
      </w:r>
      <w:r w:rsidRPr="00EA13E2">
        <w:t xml:space="preserve"> </w:t>
      </w:r>
      <w:r w:rsidRPr="00EA13E2">
        <w:rPr>
          <w:b/>
          <w:bCs/>
        </w:rPr>
        <w:t>2020</w:t>
      </w:r>
      <w:r w:rsidRPr="00EA13E2">
        <w:t xml:space="preserve">, </w:t>
      </w:r>
      <w:r w:rsidRPr="00EA13E2">
        <w:rPr>
          <w:i/>
          <w:iCs/>
        </w:rPr>
        <w:t>12</w:t>
      </w:r>
      <w:r w:rsidRPr="00EA13E2">
        <w:t>, 191–204, doi:</w:t>
      </w:r>
      <w:hyperlink r:id="rId48" w:history="1">
        <w:r w:rsidRPr="00EA13E2">
          <w:rPr>
            <w:rStyle w:val="Hyperlink"/>
          </w:rPr>
          <w:t>10.1002/mcf2.10117</w:t>
        </w:r>
      </w:hyperlink>
      <w:r w:rsidRPr="00EA13E2">
        <w:t>.</w:t>
      </w:r>
    </w:p>
    <w:p w14:paraId="25B6088E" w14:textId="77777777" w:rsidR="00EB6045" w:rsidRPr="00EA13E2" w:rsidRDefault="00EB6045" w:rsidP="00EB6045">
      <w:pPr>
        <w:pStyle w:val="MDPI71References"/>
        <w:numPr>
          <w:ilvl w:val="0"/>
          <w:numId w:val="4"/>
        </w:numPr>
        <w:ind w:left="425" w:hanging="425"/>
      </w:pPr>
      <w:r w:rsidRPr="00EA13E2">
        <w:t xml:space="preserve">Zuur, A.F.; </w:t>
      </w:r>
      <w:proofErr w:type="spellStart"/>
      <w:r w:rsidRPr="00EA13E2">
        <w:t>Hilbe</w:t>
      </w:r>
      <w:proofErr w:type="spellEnd"/>
      <w:r w:rsidRPr="00EA13E2">
        <w:t xml:space="preserve">, J.M.; </w:t>
      </w:r>
      <w:proofErr w:type="spellStart"/>
      <w:r w:rsidRPr="00EA13E2">
        <w:t>Ieno</w:t>
      </w:r>
      <w:proofErr w:type="spellEnd"/>
      <w:r w:rsidRPr="00EA13E2">
        <w:t xml:space="preserve">, E.N. </w:t>
      </w:r>
      <w:r w:rsidRPr="00EA13E2">
        <w:rPr>
          <w:i/>
          <w:iCs/>
        </w:rPr>
        <w:t>A Beginner’s Guide to GLM and GLMM with R: A Frequentist and Bayesian Perspective for Ecologists</w:t>
      </w:r>
      <w:r w:rsidRPr="00EA13E2">
        <w:t xml:space="preserve">; Highland Statistics Ltd. book series; Highland Statistics Limited, </w:t>
      </w:r>
      <w:r w:rsidRPr="00BB6DE1">
        <w:t>2013</w:t>
      </w:r>
      <w:r w:rsidRPr="00EA13E2">
        <w:t>; ISBN 978-0-9571741-3-9.</w:t>
      </w:r>
    </w:p>
    <w:p w14:paraId="5372E981" w14:textId="77777777" w:rsidR="00EB6045" w:rsidRPr="00EA13E2" w:rsidRDefault="00EB6045" w:rsidP="00EB6045">
      <w:pPr>
        <w:pStyle w:val="MDPI71References"/>
        <w:numPr>
          <w:ilvl w:val="0"/>
          <w:numId w:val="4"/>
        </w:numPr>
        <w:ind w:left="425" w:hanging="425"/>
      </w:pPr>
      <w:r w:rsidRPr="00EA13E2">
        <w:t xml:space="preserve">Burnham, K.P.; Anderson, D.R. Model Selection and </w:t>
      </w:r>
      <w:proofErr w:type="spellStart"/>
      <w:r w:rsidRPr="00EA13E2">
        <w:t>Multimodel</w:t>
      </w:r>
      <w:proofErr w:type="spellEnd"/>
      <w:r w:rsidRPr="00EA13E2">
        <w:t xml:space="preserve"> Inference: A Practical Information-Theoretic Approach; 2nd ed.; Springer: New York, NY, USA, 2002; pp. 488 ISBN 978-0-387-95364-9.</w:t>
      </w:r>
    </w:p>
    <w:p w14:paraId="7A74E35C" w14:textId="77777777" w:rsidR="00EB6045" w:rsidRPr="00EA13E2" w:rsidRDefault="00EB6045" w:rsidP="00EB6045">
      <w:pPr>
        <w:pStyle w:val="MDPI71References"/>
        <w:numPr>
          <w:ilvl w:val="0"/>
          <w:numId w:val="4"/>
        </w:numPr>
        <w:ind w:left="425" w:hanging="425"/>
      </w:pPr>
      <w:r w:rsidRPr="00EA13E2">
        <w:t xml:space="preserve">Brooks, M.E.; Kristensen, K.; van Benthem, K.J.; Magnusson, A.; Berg, C.W.; Nielsen, A.; Skaug, H.J.; </w:t>
      </w:r>
      <w:proofErr w:type="spellStart"/>
      <w:r w:rsidRPr="00EA13E2">
        <w:t>Maechler</w:t>
      </w:r>
      <w:proofErr w:type="spellEnd"/>
      <w:r w:rsidRPr="00EA13E2">
        <w:t xml:space="preserve">, M.; Bolker, B.M. </w:t>
      </w:r>
      <w:proofErr w:type="spellStart"/>
      <w:r w:rsidRPr="00EA13E2">
        <w:t>glmmTMB</w:t>
      </w:r>
      <w:proofErr w:type="spellEnd"/>
      <w:r w:rsidRPr="00EA13E2">
        <w:t xml:space="preserve"> Balances Speed and Flexibility Among Packages for Zero-Inflated Generalized Linear Mixed Modeling. </w:t>
      </w:r>
      <w:r w:rsidRPr="00EA13E2">
        <w:rPr>
          <w:i/>
          <w:iCs/>
        </w:rPr>
        <w:t>The R Journal</w:t>
      </w:r>
      <w:r w:rsidRPr="00EA13E2">
        <w:t xml:space="preserve"> </w:t>
      </w:r>
      <w:r w:rsidRPr="00EA13E2">
        <w:rPr>
          <w:b/>
          <w:bCs/>
        </w:rPr>
        <w:t>2017</w:t>
      </w:r>
      <w:r w:rsidRPr="00EA13E2">
        <w:t xml:space="preserve">, </w:t>
      </w:r>
      <w:r w:rsidRPr="00EA13E2">
        <w:rPr>
          <w:i/>
          <w:iCs/>
        </w:rPr>
        <w:t>9</w:t>
      </w:r>
      <w:r w:rsidRPr="00EA13E2">
        <w:t>, 378–400, doi:</w:t>
      </w:r>
      <w:hyperlink r:id="rId49" w:history="1">
        <w:r w:rsidRPr="00EA13E2">
          <w:rPr>
            <w:rStyle w:val="Hyperlink"/>
          </w:rPr>
          <w:t>10.32614/RJ-2017-066</w:t>
        </w:r>
      </w:hyperlink>
      <w:r w:rsidRPr="00EA13E2">
        <w:t>.</w:t>
      </w:r>
    </w:p>
    <w:p w14:paraId="71433708" w14:textId="77777777" w:rsidR="00EB6045" w:rsidRPr="00D06546" w:rsidRDefault="00EB6045" w:rsidP="00EB6045">
      <w:pPr>
        <w:pStyle w:val="MDPI71References"/>
        <w:numPr>
          <w:ilvl w:val="0"/>
          <w:numId w:val="4"/>
        </w:numPr>
        <w:ind w:left="425" w:hanging="425"/>
        <w:rPr>
          <w:rStyle w:val="Hyperlink"/>
          <w:color w:val="000000"/>
          <w:u w:val="none"/>
        </w:rPr>
      </w:pPr>
      <w:proofErr w:type="spellStart"/>
      <w:r w:rsidRPr="00EA13E2">
        <w:t>Lüdecke</w:t>
      </w:r>
      <w:proofErr w:type="spellEnd"/>
      <w:r w:rsidRPr="00EA13E2">
        <w:t xml:space="preserve">, D.; Ben-Shachar, M.S.; Patil, I.; Waggoner, P.; Makowski, D. performance: An R Package for Assessment, Comparison and Testing of Statistical Models. </w:t>
      </w:r>
      <w:r w:rsidRPr="00EA13E2">
        <w:rPr>
          <w:i/>
          <w:iCs/>
        </w:rPr>
        <w:t xml:space="preserve">The J. of </w:t>
      </w:r>
      <w:proofErr w:type="gramStart"/>
      <w:r w:rsidRPr="00EA13E2">
        <w:rPr>
          <w:i/>
          <w:iCs/>
        </w:rPr>
        <w:t>Open Source</w:t>
      </w:r>
      <w:proofErr w:type="gramEnd"/>
      <w:r w:rsidRPr="00EA13E2">
        <w:rPr>
          <w:i/>
          <w:iCs/>
        </w:rPr>
        <w:t xml:space="preserve"> Sci. </w:t>
      </w:r>
      <w:r w:rsidRPr="00EA13E2">
        <w:rPr>
          <w:b/>
          <w:bCs/>
        </w:rPr>
        <w:t>2021</w:t>
      </w:r>
      <w:r w:rsidRPr="00EA13E2">
        <w:t xml:space="preserve">, </w:t>
      </w:r>
      <w:r w:rsidRPr="00BB6DE1">
        <w:rPr>
          <w:i/>
          <w:iCs/>
        </w:rPr>
        <w:t>6(60)</w:t>
      </w:r>
      <w:r w:rsidRPr="00EA13E2">
        <w:t xml:space="preserve">, 3139. </w:t>
      </w:r>
      <w:proofErr w:type="spellStart"/>
      <w:r w:rsidRPr="00EA13E2">
        <w:t>doi</w:t>
      </w:r>
      <w:proofErr w:type="spellEnd"/>
      <w:r w:rsidRPr="00EA13E2">
        <w:t xml:space="preserve">: </w:t>
      </w:r>
      <w:hyperlink r:id="rId50" w:history="1">
        <w:r w:rsidRPr="00EA13E2">
          <w:rPr>
            <w:rStyle w:val="Hyperlink"/>
          </w:rPr>
          <w:t>10.21105/joss.03139</w:t>
        </w:r>
      </w:hyperlink>
    </w:p>
    <w:p w14:paraId="3AA31C6D" w14:textId="77777777" w:rsidR="00EB6045" w:rsidRPr="00EA13E2" w:rsidRDefault="00EB6045" w:rsidP="00EB6045">
      <w:pPr>
        <w:pStyle w:val="MDPI71References"/>
        <w:numPr>
          <w:ilvl w:val="0"/>
          <w:numId w:val="4"/>
        </w:numPr>
        <w:ind w:left="425" w:hanging="425"/>
      </w:pPr>
      <w:r w:rsidRPr="0042245B">
        <w:rPr>
          <w:rStyle w:val="Hyperlink"/>
          <w:color w:val="auto"/>
          <w:u w:val="none"/>
        </w:rPr>
        <w:t xml:space="preserve">Hartig, F. </w:t>
      </w:r>
      <w:proofErr w:type="spellStart"/>
      <w:r w:rsidRPr="0042245B">
        <w:rPr>
          <w:rStyle w:val="Hyperlink"/>
          <w:color w:val="auto"/>
          <w:u w:val="none"/>
        </w:rPr>
        <w:t>DHARMa</w:t>
      </w:r>
      <w:proofErr w:type="spellEnd"/>
      <w:r w:rsidRPr="0042245B">
        <w:rPr>
          <w:rStyle w:val="Hyperlink"/>
          <w:color w:val="auto"/>
          <w:u w:val="none"/>
        </w:rPr>
        <w:t xml:space="preserve">: Residual Diagnostics for Hierarchical (Multi-Level/Mixed) Regression Models. [R Package </w:t>
      </w:r>
      <w:proofErr w:type="spellStart"/>
      <w:r w:rsidRPr="0042245B">
        <w:rPr>
          <w:rStyle w:val="Hyperlink"/>
          <w:color w:val="auto"/>
          <w:u w:val="none"/>
        </w:rPr>
        <w:t>DHARMa</w:t>
      </w:r>
      <w:proofErr w:type="spellEnd"/>
      <w:r w:rsidRPr="0042245B">
        <w:rPr>
          <w:rStyle w:val="Hyperlink"/>
          <w:color w:val="auto"/>
          <w:u w:val="none"/>
        </w:rPr>
        <w:t xml:space="preserve"> Version 0.4.6]. Available online</w:t>
      </w:r>
      <w:r w:rsidRPr="0042245B">
        <w:rPr>
          <w:rStyle w:val="Hyperlink"/>
          <w:color w:val="auto"/>
        </w:rPr>
        <w:t xml:space="preserve">: </w:t>
      </w:r>
      <w:hyperlink r:id="rId51" w:history="1">
        <w:r w:rsidRPr="00377520">
          <w:rPr>
            <w:rStyle w:val="Hyperlink"/>
          </w:rPr>
          <w:t>https://CRAN.R-project.org/package=DHARMa</w:t>
        </w:r>
      </w:hyperlink>
      <w:r>
        <w:rPr>
          <w:rStyle w:val="Hyperlink"/>
        </w:rPr>
        <w:t xml:space="preserve"> </w:t>
      </w:r>
      <w:r w:rsidRPr="0042245B">
        <w:rPr>
          <w:rStyle w:val="Hyperlink"/>
          <w:color w:val="auto"/>
          <w:u w:val="none"/>
        </w:rPr>
        <w:t>(accessed on 02 February 2024)</w:t>
      </w:r>
    </w:p>
    <w:p w14:paraId="1E865871" w14:textId="77777777" w:rsidR="00EB6045" w:rsidRPr="00EA13E2" w:rsidRDefault="00EB6045" w:rsidP="00EB6045">
      <w:pPr>
        <w:pStyle w:val="MDPI71References"/>
        <w:numPr>
          <w:ilvl w:val="0"/>
          <w:numId w:val="4"/>
        </w:numPr>
        <w:ind w:left="425" w:hanging="425"/>
      </w:pPr>
      <w:r w:rsidRPr="00EA13E2">
        <w:t xml:space="preserve">Lenth, R. </w:t>
      </w:r>
      <w:proofErr w:type="spellStart"/>
      <w:r w:rsidRPr="00EA13E2">
        <w:t>emmeans</w:t>
      </w:r>
      <w:proofErr w:type="spellEnd"/>
      <w:r w:rsidRPr="00EA13E2">
        <w:t xml:space="preserve">: Estimated Marginal Means, Aka Least-Squares Means. [R Package </w:t>
      </w:r>
      <w:proofErr w:type="spellStart"/>
      <w:r w:rsidRPr="00EA13E2">
        <w:t>emmeans</w:t>
      </w:r>
      <w:proofErr w:type="spellEnd"/>
      <w:r w:rsidRPr="00EA13E2">
        <w:t xml:space="preserve"> Version 1.10.0]. Available online: </w:t>
      </w:r>
      <w:hyperlink r:id="rId52" w:history="1">
        <w:r w:rsidRPr="00EA13E2">
          <w:rPr>
            <w:rStyle w:val="Hyperlink"/>
          </w:rPr>
          <w:t>https://CRAN.R-project.org/package=emmeans</w:t>
        </w:r>
      </w:hyperlink>
      <w:r w:rsidRPr="00EA13E2">
        <w:t xml:space="preserve"> (accessed on 02 February 2024)</w:t>
      </w:r>
    </w:p>
    <w:p w14:paraId="22FBAE89" w14:textId="77777777" w:rsidR="00EB6045" w:rsidRPr="00EA13E2" w:rsidRDefault="00EB6045" w:rsidP="00EB6045">
      <w:pPr>
        <w:pStyle w:val="MDPI71References"/>
        <w:numPr>
          <w:ilvl w:val="0"/>
          <w:numId w:val="4"/>
        </w:numPr>
        <w:ind w:left="425" w:hanging="425"/>
      </w:pPr>
      <w:r w:rsidRPr="00EA13E2">
        <w:t xml:space="preserve">Wickham, H. </w:t>
      </w:r>
      <w:r w:rsidRPr="00EA13E2">
        <w:rPr>
          <w:i/>
          <w:iCs/>
        </w:rPr>
        <w:t>ggplot2: Elegant Graphics for Data Analysis</w:t>
      </w:r>
      <w:r w:rsidRPr="00EA13E2">
        <w:t xml:space="preserve">. Springer-Verlag: New York, NY, USA. </w:t>
      </w:r>
      <w:r w:rsidRPr="00BB6DE1">
        <w:t>2016</w:t>
      </w:r>
      <w:r w:rsidRPr="00EA13E2">
        <w:t>; ISBN: 978-3-319-24277-4</w:t>
      </w:r>
    </w:p>
    <w:p w14:paraId="2C637C30" w14:textId="77777777" w:rsidR="00EB6045" w:rsidRPr="00EA13E2" w:rsidRDefault="00EB6045" w:rsidP="00EB6045">
      <w:pPr>
        <w:pStyle w:val="MDPI71References"/>
        <w:numPr>
          <w:ilvl w:val="0"/>
          <w:numId w:val="4"/>
        </w:numPr>
        <w:ind w:left="425" w:hanging="425"/>
      </w:pPr>
      <w:r w:rsidRPr="00EA13E2">
        <w:t xml:space="preserve">Wickham, H.; François, R.; Henry, L.; Müller, K.; Vaughan, D. </w:t>
      </w:r>
      <w:proofErr w:type="spellStart"/>
      <w:r w:rsidRPr="00EA13E2">
        <w:t>dplyr</w:t>
      </w:r>
      <w:proofErr w:type="spellEnd"/>
      <w:r w:rsidRPr="00EA13E2">
        <w:t xml:space="preserve">: A Grammar of Data Manipulation. [R Package </w:t>
      </w:r>
      <w:proofErr w:type="spellStart"/>
      <w:r w:rsidRPr="00EA13E2">
        <w:t>dplyr</w:t>
      </w:r>
      <w:proofErr w:type="spellEnd"/>
      <w:r w:rsidRPr="00EA13E2">
        <w:t xml:space="preserve"> Version 1.1.4]. Available online: </w:t>
      </w:r>
      <w:hyperlink r:id="rId53" w:history="1">
        <w:r w:rsidRPr="00EA13E2">
          <w:rPr>
            <w:rStyle w:val="Hyperlink"/>
          </w:rPr>
          <w:t>https://CRAN.R-project.org/package=dplyr</w:t>
        </w:r>
      </w:hyperlink>
      <w:r w:rsidRPr="00EA13E2">
        <w:t xml:space="preserve"> (accessed on 02 February 2024)</w:t>
      </w:r>
    </w:p>
    <w:p w14:paraId="7F9FFCAC" w14:textId="77777777" w:rsidR="00EB6045" w:rsidRPr="001954EA" w:rsidRDefault="00EB6045" w:rsidP="00EB6045">
      <w:pPr>
        <w:pStyle w:val="MDPI71References"/>
        <w:numPr>
          <w:ilvl w:val="0"/>
          <w:numId w:val="4"/>
        </w:numPr>
        <w:ind w:left="425" w:hanging="425"/>
        <w:rPr>
          <w:rStyle w:val="ui-provider"/>
        </w:rPr>
      </w:pPr>
      <w:r w:rsidRPr="001954EA">
        <w:rPr>
          <w:rStyle w:val="ui-provider"/>
        </w:rPr>
        <w:t xml:space="preserve">Ortega, S.; Sutherland, J.P. </w:t>
      </w:r>
      <w:proofErr w:type="gramStart"/>
      <w:r w:rsidRPr="001954EA">
        <w:rPr>
          <w:rStyle w:val="ui-provider"/>
        </w:rPr>
        <w:t>Recruitment</w:t>
      </w:r>
      <w:proofErr w:type="gramEnd"/>
      <w:r w:rsidRPr="001954EA">
        <w:rPr>
          <w:rStyle w:val="ui-provider"/>
        </w:rPr>
        <w:t xml:space="preserve"> and growth of the eastern oyster, </w:t>
      </w:r>
      <w:r w:rsidRPr="001954EA">
        <w:rPr>
          <w:rStyle w:val="ui-provider"/>
          <w:i/>
          <w:iCs/>
        </w:rPr>
        <w:t>Crassostrea virginica</w:t>
      </w:r>
      <w:r w:rsidRPr="001954EA">
        <w:rPr>
          <w:rStyle w:val="ui-provider"/>
        </w:rPr>
        <w:t xml:space="preserve">, in North Carolina. </w:t>
      </w:r>
      <w:r w:rsidRPr="001954EA">
        <w:rPr>
          <w:rStyle w:val="ui-provider"/>
          <w:i/>
          <w:iCs/>
        </w:rPr>
        <w:t>Estuaries</w:t>
      </w:r>
      <w:r w:rsidRPr="001954EA">
        <w:rPr>
          <w:rStyle w:val="ui-provider"/>
        </w:rPr>
        <w:t xml:space="preserve">, </w:t>
      </w:r>
      <w:r w:rsidRPr="001954EA">
        <w:rPr>
          <w:rStyle w:val="ui-provider"/>
          <w:b/>
          <w:bCs/>
        </w:rPr>
        <w:t>1992</w:t>
      </w:r>
      <w:r w:rsidRPr="001954EA">
        <w:rPr>
          <w:rStyle w:val="ui-provider"/>
        </w:rPr>
        <w:t xml:space="preserve">, </w:t>
      </w:r>
      <w:r w:rsidRPr="001954EA">
        <w:rPr>
          <w:rStyle w:val="ui-provider"/>
          <w:i/>
          <w:iCs/>
        </w:rPr>
        <w:t>15</w:t>
      </w:r>
      <w:r w:rsidRPr="001954EA">
        <w:rPr>
          <w:rStyle w:val="ui-provider"/>
        </w:rPr>
        <w:t>, 158-170</w:t>
      </w:r>
    </w:p>
    <w:p w14:paraId="37AD5E60" w14:textId="395D1710" w:rsidR="00EB6045" w:rsidRPr="004D7AC0" w:rsidRDefault="00EB6045" w:rsidP="00EB6045">
      <w:pPr>
        <w:pStyle w:val="MDPI71References"/>
        <w:numPr>
          <w:ilvl w:val="0"/>
          <w:numId w:val="4"/>
        </w:numPr>
        <w:ind w:left="425" w:hanging="425"/>
        <w:rPr>
          <w:rStyle w:val="ui-provider"/>
        </w:rPr>
      </w:pPr>
      <w:r w:rsidRPr="004D7AC0">
        <w:rPr>
          <w:rStyle w:val="ui-provider"/>
        </w:rPr>
        <w:t xml:space="preserve">Moore and Trent 1971 Moore, D.; Trent, L. Setting, </w:t>
      </w:r>
      <w:proofErr w:type="gramStart"/>
      <w:r w:rsidRPr="004D7AC0">
        <w:rPr>
          <w:rStyle w:val="ui-provider"/>
        </w:rPr>
        <w:t>growth</w:t>
      </w:r>
      <w:proofErr w:type="gramEnd"/>
      <w:r w:rsidRPr="004D7AC0">
        <w:rPr>
          <w:rStyle w:val="ui-provider"/>
        </w:rPr>
        <w:t xml:space="preserve"> and mortality of </w:t>
      </w:r>
      <w:r w:rsidRPr="004D7AC0">
        <w:rPr>
          <w:rStyle w:val="ui-provider"/>
          <w:i/>
          <w:iCs/>
        </w:rPr>
        <w:t>Crassostrea virginica</w:t>
      </w:r>
      <w:r w:rsidRPr="004D7AC0">
        <w:rPr>
          <w:rStyle w:val="ui-provider"/>
        </w:rPr>
        <w:t xml:space="preserve"> in a natural marsh and a marsh altered by a housing development. </w:t>
      </w:r>
      <w:r w:rsidRPr="004D7AC0">
        <w:rPr>
          <w:rStyle w:val="ui-provider"/>
          <w:i/>
          <w:iCs/>
        </w:rPr>
        <w:t>Proc. Natl. Shellfish. Assoc.</w:t>
      </w:r>
      <w:r w:rsidRPr="004D7AC0">
        <w:rPr>
          <w:rStyle w:val="ui-provider"/>
        </w:rPr>
        <w:t xml:space="preserve"> </w:t>
      </w:r>
      <w:r w:rsidRPr="004D7AC0">
        <w:rPr>
          <w:rStyle w:val="ui-provider"/>
          <w:b/>
          <w:bCs/>
        </w:rPr>
        <w:t>1971</w:t>
      </w:r>
      <w:r w:rsidRPr="004D7AC0">
        <w:rPr>
          <w:rStyle w:val="ui-provider"/>
          <w:b/>
          <w:bCs/>
          <w:i/>
          <w:iCs/>
        </w:rPr>
        <w:t xml:space="preserve">, </w:t>
      </w:r>
      <w:r w:rsidRPr="004D7AC0">
        <w:rPr>
          <w:rStyle w:val="ui-provider"/>
          <w:i/>
          <w:iCs/>
        </w:rPr>
        <w:t>61</w:t>
      </w:r>
      <w:r w:rsidRPr="004D7AC0">
        <w:rPr>
          <w:rStyle w:val="ui-provider"/>
        </w:rPr>
        <w:t>, 51-58.</w:t>
      </w:r>
    </w:p>
    <w:p w14:paraId="110A6783" w14:textId="77777777" w:rsidR="00EB6045" w:rsidRPr="00F322C9" w:rsidRDefault="00EB6045" w:rsidP="00EB6045">
      <w:pPr>
        <w:pStyle w:val="MDPI71References"/>
        <w:numPr>
          <w:ilvl w:val="0"/>
          <w:numId w:val="4"/>
        </w:numPr>
        <w:ind w:left="425" w:hanging="425"/>
        <w:rPr>
          <w:rStyle w:val="ui-provider"/>
        </w:rPr>
      </w:pPr>
      <w:bookmarkStart w:id="19" w:name="_Hlk161399959"/>
      <w:r w:rsidRPr="00DA7C7F">
        <w:rPr>
          <w:rStyle w:val="ui-provider"/>
        </w:rPr>
        <w:t xml:space="preserve">Ingle, R.M. Spawning and Setting of Oysters in Relation to Seasonal Environmental Changes. </w:t>
      </w:r>
      <w:r w:rsidRPr="00F322C9">
        <w:rPr>
          <w:rStyle w:val="ui-provider"/>
          <w:i/>
          <w:iCs/>
        </w:rPr>
        <w:t>Bulletin of Marine Science</w:t>
      </w:r>
      <w:r w:rsidRPr="00DA7C7F">
        <w:rPr>
          <w:rStyle w:val="ui-provider"/>
        </w:rPr>
        <w:t xml:space="preserve"> </w:t>
      </w:r>
      <w:r w:rsidRPr="00F322C9">
        <w:rPr>
          <w:rStyle w:val="ui-provider"/>
          <w:b/>
          <w:bCs/>
        </w:rPr>
        <w:t>1951</w:t>
      </w:r>
      <w:r w:rsidRPr="00DA7C7F">
        <w:rPr>
          <w:rStyle w:val="ui-provider"/>
        </w:rPr>
        <w:t xml:space="preserve">, </w:t>
      </w:r>
      <w:r w:rsidRPr="00F322C9">
        <w:rPr>
          <w:rStyle w:val="ui-provider"/>
          <w:i/>
          <w:iCs/>
        </w:rPr>
        <w:t>1</w:t>
      </w:r>
      <w:r w:rsidRPr="00DA7C7F">
        <w:rPr>
          <w:rStyle w:val="ui-provider"/>
        </w:rPr>
        <w:t>, 111–135.</w:t>
      </w:r>
    </w:p>
    <w:p w14:paraId="5731CFE0" w14:textId="77777777" w:rsidR="00EB6045" w:rsidRPr="00F322C9" w:rsidRDefault="00EB6045" w:rsidP="00EB6045">
      <w:pPr>
        <w:pStyle w:val="MDPI71References"/>
        <w:numPr>
          <w:ilvl w:val="0"/>
          <w:numId w:val="4"/>
        </w:numPr>
        <w:ind w:left="425" w:hanging="425"/>
        <w:rPr>
          <w:rStyle w:val="ui-provider"/>
        </w:rPr>
      </w:pPr>
      <w:r w:rsidRPr="00F322C9">
        <w:rPr>
          <w:rStyle w:val="ui-provider"/>
        </w:rPr>
        <w:t xml:space="preserve">Butler, P.A. Reproductive cycle in native and transplanted oysters. </w:t>
      </w:r>
      <w:r w:rsidRPr="00F322C9">
        <w:rPr>
          <w:rStyle w:val="ui-provider"/>
          <w:i/>
          <w:iCs/>
        </w:rPr>
        <w:t xml:space="preserve">Proc. Natl. Shellfish Assoc. </w:t>
      </w:r>
      <w:r w:rsidRPr="00F322C9">
        <w:rPr>
          <w:rStyle w:val="ui-provider"/>
          <w:b/>
          <w:bCs/>
        </w:rPr>
        <w:t>1956</w:t>
      </w:r>
      <w:r w:rsidRPr="00F322C9">
        <w:rPr>
          <w:rStyle w:val="ui-provider"/>
        </w:rPr>
        <w:t xml:space="preserve">, </w:t>
      </w:r>
      <w:r w:rsidRPr="00F322C9">
        <w:rPr>
          <w:rStyle w:val="ui-provider"/>
          <w:i/>
          <w:iCs/>
        </w:rPr>
        <w:t>46</w:t>
      </w:r>
      <w:r w:rsidRPr="00F322C9">
        <w:rPr>
          <w:rStyle w:val="ui-provider"/>
        </w:rPr>
        <w:t>, 75-81.</w:t>
      </w:r>
    </w:p>
    <w:bookmarkEnd w:id="19"/>
    <w:p w14:paraId="2D00A290" w14:textId="77777777" w:rsidR="00EB6045" w:rsidRPr="00440DA1" w:rsidRDefault="00EB6045" w:rsidP="00EB6045">
      <w:pPr>
        <w:pStyle w:val="MDPI71References"/>
        <w:numPr>
          <w:ilvl w:val="0"/>
          <w:numId w:val="4"/>
        </w:numPr>
        <w:ind w:left="425" w:hanging="425"/>
        <w:rPr>
          <w:rStyle w:val="ui-provider"/>
        </w:rPr>
      </w:pPr>
      <w:r w:rsidRPr="00DA7C7F">
        <w:rPr>
          <w:rStyle w:val="ui-provider"/>
        </w:rPr>
        <w:t xml:space="preserve">Manley, J.; Power, A.; Walker, R. Patterns of Eastern Oyster, </w:t>
      </w:r>
      <w:r w:rsidRPr="00DA7C7F">
        <w:rPr>
          <w:rStyle w:val="ui-provider"/>
          <w:i/>
          <w:iCs/>
        </w:rPr>
        <w:t>Crassostrea virginica</w:t>
      </w:r>
      <w:r w:rsidRPr="00DA7C7F">
        <w:rPr>
          <w:rStyle w:val="ui-provider"/>
        </w:rPr>
        <w:t xml:space="preserve"> (</w:t>
      </w:r>
      <w:proofErr w:type="spellStart"/>
      <w:r w:rsidRPr="00DA7C7F">
        <w:rPr>
          <w:rStyle w:val="ui-provider"/>
        </w:rPr>
        <w:t>Gmelin</w:t>
      </w:r>
      <w:proofErr w:type="spellEnd"/>
      <w:r w:rsidRPr="00DA7C7F">
        <w:rPr>
          <w:rStyle w:val="ui-provider"/>
        </w:rPr>
        <w:t>, 1791), Recruitment in Sapelo Sound, Georgia: Implications</w:t>
      </w:r>
      <w:r w:rsidRPr="00440DA1">
        <w:rPr>
          <w:rStyle w:val="ui-provider"/>
        </w:rPr>
        <w:t xml:space="preserve"> for Commercial Oyster Culture. </w:t>
      </w:r>
      <w:r w:rsidRPr="00440DA1">
        <w:rPr>
          <w:rStyle w:val="ui-provider"/>
          <w:i/>
          <w:iCs/>
        </w:rPr>
        <w:t>Occasional Papers of the University of Georgia Marine Extension Service</w:t>
      </w:r>
      <w:r w:rsidRPr="00440DA1">
        <w:rPr>
          <w:rStyle w:val="ui-provider"/>
        </w:rPr>
        <w:t xml:space="preserve">, </w:t>
      </w:r>
      <w:r w:rsidRPr="00440DA1">
        <w:rPr>
          <w:rStyle w:val="ui-provider"/>
          <w:b/>
          <w:bCs/>
        </w:rPr>
        <w:t>2008</w:t>
      </w:r>
      <w:r w:rsidRPr="00440DA1">
        <w:rPr>
          <w:rStyle w:val="ui-provider"/>
        </w:rPr>
        <w:t xml:space="preserve">, </w:t>
      </w:r>
      <w:r w:rsidRPr="00440DA1">
        <w:rPr>
          <w:rStyle w:val="ui-provider"/>
          <w:i/>
          <w:iCs/>
        </w:rPr>
        <w:t>3</w:t>
      </w:r>
      <w:r w:rsidRPr="00440DA1">
        <w:rPr>
          <w:rStyle w:val="ui-provider"/>
        </w:rPr>
        <w:t xml:space="preserve"> pp. 20. Available online: </w:t>
      </w:r>
      <w:hyperlink r:id="rId54" w:history="1">
        <w:r w:rsidRPr="00440DA1">
          <w:rPr>
            <w:rStyle w:val="Hyperlink"/>
          </w:rPr>
          <w:t>https://repository.library.noaa.gov/view/noaa/35158/noaa_35158_DS1.pdf</w:t>
        </w:r>
      </w:hyperlink>
      <w:r w:rsidRPr="00440DA1">
        <w:rPr>
          <w:rStyle w:val="ui-provider"/>
        </w:rPr>
        <w:t xml:space="preserve"> </w:t>
      </w:r>
    </w:p>
    <w:p w14:paraId="0C692E28" w14:textId="7C9C874B" w:rsidR="00EB6045" w:rsidRPr="006F22C0" w:rsidRDefault="00EB6045" w:rsidP="00EB6045">
      <w:pPr>
        <w:pStyle w:val="MDPI71References"/>
        <w:numPr>
          <w:ilvl w:val="0"/>
          <w:numId w:val="4"/>
        </w:numPr>
        <w:ind w:left="425" w:hanging="425"/>
        <w:rPr>
          <w:rStyle w:val="ui-provider"/>
        </w:rPr>
      </w:pPr>
      <w:r w:rsidRPr="006F22C0">
        <w:rPr>
          <w:rStyle w:val="ui-provider"/>
        </w:rPr>
        <w:t>Parker, M.L.; Arnold, W.S.; Geiger, S.P; Gorman, P.; Leone, E.H. Impact of freshwater management activities on Eastern Oyster (</w:t>
      </w:r>
      <w:r w:rsidRPr="006F22C0">
        <w:rPr>
          <w:rStyle w:val="ui-provider"/>
          <w:i/>
          <w:iCs/>
        </w:rPr>
        <w:t>Crassostrea virginica</w:t>
      </w:r>
      <w:r w:rsidRPr="006F22C0">
        <w:rPr>
          <w:rStyle w:val="ui-provider"/>
        </w:rPr>
        <w:t xml:space="preserve">) density and recruitment: recovery and long-term stability in seven Florida estuaries. </w:t>
      </w:r>
      <w:r w:rsidRPr="00BB6DE1">
        <w:rPr>
          <w:rStyle w:val="ui-provider"/>
          <w:i/>
          <w:iCs/>
        </w:rPr>
        <w:t>J</w:t>
      </w:r>
      <w:r w:rsidR="00EC3906">
        <w:rPr>
          <w:rStyle w:val="ui-provider"/>
          <w:i/>
          <w:iCs/>
        </w:rPr>
        <w:t>.</w:t>
      </w:r>
      <w:r w:rsidRPr="00BB6DE1">
        <w:rPr>
          <w:rStyle w:val="ui-provider"/>
          <w:i/>
          <w:iCs/>
        </w:rPr>
        <w:t xml:space="preserve"> Shellfish Res</w:t>
      </w:r>
      <w:r w:rsidR="00EC3906">
        <w:rPr>
          <w:rStyle w:val="ui-provider"/>
          <w:i/>
          <w:iCs/>
        </w:rPr>
        <w:t>.</w:t>
      </w:r>
      <w:r w:rsidRPr="006F22C0">
        <w:rPr>
          <w:rStyle w:val="ui-provider"/>
        </w:rPr>
        <w:t xml:space="preserve">, </w:t>
      </w:r>
      <w:r w:rsidRPr="006F22C0">
        <w:rPr>
          <w:rStyle w:val="ui-provider"/>
          <w:b/>
          <w:bCs/>
        </w:rPr>
        <w:t>2013</w:t>
      </w:r>
      <w:r w:rsidRPr="006F22C0">
        <w:rPr>
          <w:rStyle w:val="ui-provider"/>
        </w:rPr>
        <w:t xml:space="preserve">, </w:t>
      </w:r>
      <w:r w:rsidRPr="006F22C0">
        <w:rPr>
          <w:rStyle w:val="ui-provider"/>
          <w:i/>
          <w:iCs/>
        </w:rPr>
        <w:t>32(3)</w:t>
      </w:r>
      <w:r w:rsidRPr="006F22C0">
        <w:rPr>
          <w:rStyle w:val="ui-provider"/>
        </w:rPr>
        <w:t>, 695-708.</w:t>
      </w:r>
    </w:p>
    <w:p w14:paraId="3A1C5EB7" w14:textId="77777777" w:rsidR="00EB6045" w:rsidRPr="00F322C9" w:rsidRDefault="00EB6045" w:rsidP="00EB6045">
      <w:pPr>
        <w:pStyle w:val="MDPI71References"/>
        <w:numPr>
          <w:ilvl w:val="0"/>
          <w:numId w:val="4"/>
        </w:numPr>
        <w:ind w:left="425" w:hanging="425"/>
      </w:pPr>
      <w:bookmarkStart w:id="20" w:name="_Hlk161399982"/>
      <w:r w:rsidRPr="00F322C9">
        <w:rPr>
          <w:rStyle w:val="ui-provider"/>
        </w:rPr>
        <w:t xml:space="preserve">Wilson, C.; Scotto, L.; Scarpa, J.; </w:t>
      </w:r>
      <w:proofErr w:type="spellStart"/>
      <w:r w:rsidRPr="00F322C9">
        <w:rPr>
          <w:rStyle w:val="ui-provider"/>
        </w:rPr>
        <w:t>Volety</w:t>
      </w:r>
      <w:proofErr w:type="spellEnd"/>
      <w:r w:rsidRPr="00F322C9">
        <w:rPr>
          <w:rStyle w:val="ui-provider"/>
        </w:rPr>
        <w:t xml:space="preserve">, </w:t>
      </w:r>
      <w:proofErr w:type="gramStart"/>
      <w:r w:rsidRPr="00F322C9">
        <w:rPr>
          <w:rStyle w:val="ui-provider"/>
        </w:rPr>
        <w:t>A. ;</w:t>
      </w:r>
      <w:proofErr w:type="gramEnd"/>
      <w:r w:rsidRPr="00F322C9">
        <w:rPr>
          <w:rStyle w:val="ui-provider"/>
        </w:rPr>
        <w:t xml:space="preserve"> Laramore, S.; </w:t>
      </w:r>
      <w:proofErr w:type="spellStart"/>
      <w:r w:rsidRPr="00F322C9">
        <w:rPr>
          <w:rStyle w:val="ui-provider"/>
        </w:rPr>
        <w:t>Hauernert</w:t>
      </w:r>
      <w:proofErr w:type="spellEnd"/>
      <w:r w:rsidRPr="00F322C9">
        <w:rPr>
          <w:rStyle w:val="ui-provider"/>
        </w:rPr>
        <w:t xml:space="preserve">, D. Survey of water quality, oyster reproduction and oyster health status in the St. Lucie Estuary. </w:t>
      </w:r>
      <w:r w:rsidRPr="00F322C9">
        <w:rPr>
          <w:rStyle w:val="ui-provider"/>
          <w:i/>
          <w:iCs/>
        </w:rPr>
        <w:t>J. Shellfish Res</w:t>
      </w:r>
      <w:r w:rsidRPr="00F322C9">
        <w:rPr>
          <w:rStyle w:val="ui-provider"/>
          <w:b/>
          <w:bCs/>
        </w:rPr>
        <w:t>.</w:t>
      </w:r>
      <w:r w:rsidRPr="00F322C9">
        <w:rPr>
          <w:rStyle w:val="ui-provider"/>
          <w:i/>
          <w:iCs/>
        </w:rPr>
        <w:t xml:space="preserve"> </w:t>
      </w:r>
      <w:r w:rsidRPr="00F322C9">
        <w:rPr>
          <w:rStyle w:val="ui-provider"/>
          <w:b/>
          <w:bCs/>
        </w:rPr>
        <w:t>2005</w:t>
      </w:r>
      <w:r w:rsidRPr="00F322C9">
        <w:rPr>
          <w:rStyle w:val="ui-provider"/>
        </w:rPr>
        <w:t xml:space="preserve">, </w:t>
      </w:r>
      <w:r w:rsidRPr="00F322C9">
        <w:rPr>
          <w:rStyle w:val="ui-provider"/>
          <w:i/>
          <w:iCs/>
        </w:rPr>
        <w:t>24</w:t>
      </w:r>
      <w:r w:rsidRPr="00F322C9">
        <w:rPr>
          <w:rStyle w:val="ui-provider"/>
        </w:rPr>
        <w:t>, 157-165.</w:t>
      </w:r>
    </w:p>
    <w:bookmarkEnd w:id="20"/>
    <w:p w14:paraId="6D6A766F" w14:textId="77777777" w:rsidR="00EB6045" w:rsidRPr="00EA13E2" w:rsidRDefault="00EB6045" w:rsidP="00EB6045">
      <w:pPr>
        <w:pStyle w:val="MDPI71References"/>
        <w:numPr>
          <w:ilvl w:val="0"/>
          <w:numId w:val="4"/>
        </w:numPr>
        <w:ind w:left="425" w:hanging="425"/>
      </w:pPr>
      <w:r w:rsidRPr="00EA13E2">
        <w:t xml:space="preserve">Meide, C.; Turner, S. P.; Burke, B.P. 2007-2009 Investigations at the Tolomato Bar Anchorage, 8SJ3150 and 8SJ4801. </w:t>
      </w:r>
      <w:r w:rsidRPr="00EA13E2">
        <w:rPr>
          <w:i/>
          <w:iCs/>
        </w:rPr>
        <w:t>First Coast Maritime Archaeology Project 2007-2009: Report on Archaeological and Historical Investigations and Other Project Activities</w:t>
      </w:r>
      <w:r w:rsidRPr="00EA13E2">
        <w:t xml:space="preserve">, 2nd ed.; Lighthouse Archaeological Monitoring Program, Inc., </w:t>
      </w:r>
      <w:r w:rsidRPr="00BB6DE1">
        <w:t>2010</w:t>
      </w:r>
      <w:r w:rsidRPr="00EA13E2">
        <w:t>: Saint Augustine, Florida, USA; pp. 259-291</w:t>
      </w:r>
    </w:p>
    <w:p w14:paraId="284E6601" w14:textId="3A429C78" w:rsidR="00EB6045" w:rsidRPr="00EA13E2" w:rsidRDefault="00EB6045" w:rsidP="00EB6045">
      <w:pPr>
        <w:pStyle w:val="MDPI71References"/>
        <w:numPr>
          <w:ilvl w:val="0"/>
          <w:numId w:val="4"/>
        </w:numPr>
        <w:ind w:left="418" w:hanging="418"/>
      </w:pPr>
      <w:r w:rsidRPr="00EA13E2">
        <w:t xml:space="preserve">Kennedy, V.S.; Krantz, L.B. Comparative Gametogenic and Spawning Patterns of the Oyster </w:t>
      </w:r>
      <w:r w:rsidRPr="00EA13E2">
        <w:rPr>
          <w:i/>
          <w:iCs/>
        </w:rPr>
        <w:t>Crassostrea virginica</w:t>
      </w:r>
      <w:r w:rsidRPr="00EA13E2">
        <w:t xml:space="preserve"> (</w:t>
      </w:r>
      <w:proofErr w:type="spellStart"/>
      <w:r w:rsidRPr="00EA13E2">
        <w:t>Gmelin</w:t>
      </w:r>
      <w:proofErr w:type="spellEnd"/>
      <w:r w:rsidRPr="00EA13E2">
        <w:t xml:space="preserve">) in Central Chesapeake Bay. </w:t>
      </w:r>
      <w:r w:rsidRPr="00EA13E2">
        <w:rPr>
          <w:i/>
          <w:iCs/>
        </w:rPr>
        <w:t>J</w:t>
      </w:r>
      <w:r w:rsidR="00EC3906">
        <w:rPr>
          <w:i/>
          <w:iCs/>
        </w:rPr>
        <w:t>.</w:t>
      </w:r>
      <w:r w:rsidRPr="00EA13E2">
        <w:rPr>
          <w:i/>
          <w:iCs/>
        </w:rPr>
        <w:t xml:space="preserve"> Shellfish Res</w:t>
      </w:r>
      <w:r w:rsidR="00EC3906">
        <w:rPr>
          <w:i/>
          <w:iCs/>
        </w:rPr>
        <w:t>.</w:t>
      </w:r>
      <w:r w:rsidRPr="00EA13E2">
        <w:t xml:space="preserve"> </w:t>
      </w:r>
      <w:r w:rsidRPr="00EA13E2">
        <w:rPr>
          <w:b/>
          <w:bCs/>
        </w:rPr>
        <w:t>1982</w:t>
      </w:r>
      <w:r w:rsidRPr="00EA13E2">
        <w:t xml:space="preserve">, </w:t>
      </w:r>
      <w:r w:rsidRPr="00BB6DE1">
        <w:rPr>
          <w:i/>
          <w:iCs/>
        </w:rPr>
        <w:t>2</w:t>
      </w:r>
      <w:r w:rsidRPr="00EA13E2">
        <w:t>, 133–140.</w:t>
      </w:r>
    </w:p>
    <w:p w14:paraId="62ABFA92" w14:textId="77777777" w:rsidR="00EB6045" w:rsidRDefault="00EB6045" w:rsidP="00EB6045">
      <w:pPr>
        <w:pStyle w:val="MDPI71References"/>
        <w:numPr>
          <w:ilvl w:val="0"/>
          <w:numId w:val="4"/>
        </w:numPr>
        <w:ind w:left="418" w:hanging="418"/>
      </w:pPr>
      <w:r w:rsidRPr="00EA13E2">
        <w:t xml:space="preserve">Fuchs, H.L.; Reidenbach, M.A. Biophysical Constraints on Optimal Patch Lengths for Settlement of a Reef-Building Bivalve. </w:t>
      </w:r>
      <w:proofErr w:type="spellStart"/>
      <w:r w:rsidRPr="00EA13E2">
        <w:rPr>
          <w:i/>
          <w:iCs/>
        </w:rPr>
        <w:t>PLoS</w:t>
      </w:r>
      <w:proofErr w:type="spellEnd"/>
      <w:r w:rsidRPr="00EA13E2">
        <w:rPr>
          <w:i/>
          <w:iCs/>
        </w:rPr>
        <w:t xml:space="preserve"> ONE</w:t>
      </w:r>
      <w:r w:rsidRPr="00EA13E2">
        <w:t xml:space="preserve"> </w:t>
      </w:r>
      <w:r w:rsidRPr="00EA13E2">
        <w:rPr>
          <w:b/>
          <w:bCs/>
        </w:rPr>
        <w:t>2013</w:t>
      </w:r>
      <w:r w:rsidRPr="00EA13E2">
        <w:t xml:space="preserve">, </w:t>
      </w:r>
      <w:r w:rsidRPr="00BB6DE1">
        <w:rPr>
          <w:i/>
          <w:iCs/>
        </w:rPr>
        <w:t>8,</w:t>
      </w:r>
      <w:r w:rsidRPr="00EA13E2">
        <w:t xml:space="preserve"> e71506, </w:t>
      </w:r>
      <w:proofErr w:type="gramStart"/>
      <w:r w:rsidRPr="00EA13E2">
        <w:t>doi:10.1371/journal.pone</w:t>
      </w:r>
      <w:proofErr w:type="gramEnd"/>
      <w:r w:rsidRPr="00EA13E2">
        <w:t>.0071506.</w:t>
      </w:r>
    </w:p>
    <w:p w14:paraId="7AB89471" w14:textId="77777777" w:rsidR="00EB6045" w:rsidRDefault="00EB6045" w:rsidP="00EB6045">
      <w:pPr>
        <w:pStyle w:val="MDPI71References"/>
        <w:numPr>
          <w:ilvl w:val="0"/>
          <w:numId w:val="4"/>
        </w:numPr>
        <w:ind w:left="425" w:hanging="425"/>
      </w:pPr>
      <w:r w:rsidRPr="00EA13E2">
        <w:lastRenderedPageBreak/>
        <w:t xml:space="preserve">Raabe, J.M.; Gilg, M.R. Native and Nonnative Bivalve Settlement: Potential Competition for Spatial Resources in a Northeast Florida Estuary. </w:t>
      </w:r>
      <w:r w:rsidRPr="00EA13E2">
        <w:rPr>
          <w:i/>
          <w:iCs/>
        </w:rPr>
        <w:t>Journal of Molluscan Studies</w:t>
      </w:r>
      <w:r w:rsidRPr="00EA13E2">
        <w:t xml:space="preserve"> </w:t>
      </w:r>
      <w:r w:rsidRPr="00EA13E2">
        <w:rPr>
          <w:b/>
          <w:bCs/>
        </w:rPr>
        <w:t>2020</w:t>
      </w:r>
      <w:r w:rsidRPr="00EA13E2">
        <w:t xml:space="preserve">, </w:t>
      </w:r>
      <w:r w:rsidRPr="00EA13E2">
        <w:rPr>
          <w:i/>
          <w:iCs/>
        </w:rPr>
        <w:t>86</w:t>
      </w:r>
      <w:r w:rsidRPr="00EA13E2">
        <w:t>, 372–381, doi:</w:t>
      </w:r>
      <w:hyperlink r:id="rId55" w:history="1">
        <w:r w:rsidRPr="00EA13E2">
          <w:rPr>
            <w:rStyle w:val="Hyperlink"/>
          </w:rPr>
          <w:t>10.1093/</w:t>
        </w:r>
        <w:proofErr w:type="spellStart"/>
        <w:r w:rsidRPr="00EA13E2">
          <w:rPr>
            <w:rStyle w:val="Hyperlink"/>
          </w:rPr>
          <w:t>mollus</w:t>
        </w:r>
        <w:proofErr w:type="spellEnd"/>
        <w:r w:rsidRPr="00EA13E2">
          <w:rPr>
            <w:rStyle w:val="Hyperlink"/>
          </w:rPr>
          <w:t>/eyaa019</w:t>
        </w:r>
      </w:hyperlink>
      <w:r w:rsidRPr="00EA13E2">
        <w:t>.</w:t>
      </w:r>
    </w:p>
    <w:p w14:paraId="1623B85A" w14:textId="5A21FD14" w:rsidR="00EB6045" w:rsidRPr="00EA13E2" w:rsidRDefault="00EB6045" w:rsidP="00EB6045">
      <w:pPr>
        <w:pStyle w:val="MDPI71References"/>
        <w:numPr>
          <w:ilvl w:val="0"/>
          <w:numId w:val="4"/>
        </w:numPr>
        <w:ind w:left="425" w:hanging="425"/>
        <w:rPr>
          <w:rStyle w:val="ui-provider"/>
        </w:rPr>
      </w:pPr>
      <w:r w:rsidRPr="00EA13E2">
        <w:rPr>
          <w:rStyle w:val="ui-provider"/>
        </w:rPr>
        <w:t>Grizzle, R.E.; Adams, J.R.; Walters, L.J. Historical changes in intertidal oyster (</w:t>
      </w:r>
      <w:r w:rsidRPr="00EA13E2">
        <w:rPr>
          <w:rStyle w:val="ui-provider"/>
          <w:i/>
          <w:iCs/>
        </w:rPr>
        <w:t>Crassostrea virginica</w:t>
      </w:r>
      <w:r w:rsidRPr="00EA13E2">
        <w:rPr>
          <w:rStyle w:val="ui-provider"/>
        </w:rPr>
        <w:t xml:space="preserve">) reefs in a Florida Lagoon potentially related to boating activities. </w:t>
      </w:r>
      <w:r w:rsidRPr="00EA13E2">
        <w:rPr>
          <w:rStyle w:val="ui-provider"/>
          <w:i/>
          <w:iCs/>
        </w:rPr>
        <w:t>J. Shel</w:t>
      </w:r>
      <w:r w:rsidR="00EC3906">
        <w:rPr>
          <w:rStyle w:val="ui-provider"/>
          <w:i/>
          <w:iCs/>
        </w:rPr>
        <w:t>lfish</w:t>
      </w:r>
      <w:r w:rsidRPr="00EA13E2">
        <w:rPr>
          <w:rStyle w:val="ui-provider"/>
          <w:i/>
          <w:iCs/>
        </w:rPr>
        <w:t xml:space="preserve"> Res.</w:t>
      </w:r>
      <w:r w:rsidRPr="00EA13E2">
        <w:rPr>
          <w:rStyle w:val="ui-provider"/>
        </w:rPr>
        <w:t xml:space="preserve"> </w:t>
      </w:r>
      <w:r w:rsidRPr="00EA13E2">
        <w:rPr>
          <w:rStyle w:val="ui-provider"/>
          <w:b/>
          <w:bCs/>
        </w:rPr>
        <w:t>2002</w:t>
      </w:r>
      <w:r w:rsidRPr="00EA13E2">
        <w:rPr>
          <w:rStyle w:val="ui-provider"/>
        </w:rPr>
        <w:t xml:space="preserve">, </w:t>
      </w:r>
      <w:r w:rsidRPr="00EA13E2">
        <w:rPr>
          <w:rStyle w:val="ui-provider"/>
          <w:i/>
          <w:iCs/>
        </w:rPr>
        <w:t>21</w:t>
      </w:r>
      <w:r w:rsidRPr="00EA13E2">
        <w:rPr>
          <w:rStyle w:val="ui-provider"/>
        </w:rPr>
        <w:t xml:space="preserve">, 749-756 </w:t>
      </w:r>
    </w:p>
    <w:p w14:paraId="73640D90" w14:textId="6C10B9FE" w:rsidR="00EB6045" w:rsidRPr="00EA13E2" w:rsidRDefault="00EB6045" w:rsidP="00EB6045">
      <w:pPr>
        <w:pStyle w:val="MDPI71References"/>
        <w:numPr>
          <w:ilvl w:val="0"/>
          <w:numId w:val="4"/>
        </w:numPr>
        <w:ind w:left="425" w:hanging="425"/>
        <w:rPr>
          <w:rStyle w:val="ui-provider"/>
        </w:rPr>
      </w:pPr>
      <w:r w:rsidRPr="00EA13E2">
        <w:rPr>
          <w:rStyle w:val="ui-provider"/>
        </w:rPr>
        <w:t xml:space="preserve">Wall, L.M.; Walters, L.J.; Grizzle, R.E.; Sacks, P.E. Recreational Boating Activity and its Impact on the Recruitment and Survival of the Oyster </w:t>
      </w:r>
      <w:r w:rsidRPr="00EA13E2">
        <w:rPr>
          <w:rStyle w:val="ui-provider"/>
          <w:i/>
          <w:iCs/>
        </w:rPr>
        <w:t>Crassostrea virginica</w:t>
      </w:r>
      <w:r w:rsidRPr="00EA13E2">
        <w:rPr>
          <w:rStyle w:val="ui-provider"/>
        </w:rPr>
        <w:t xml:space="preserve"> on Intertidal Reefs in Mosquito Lagoon, Florida. </w:t>
      </w:r>
      <w:r w:rsidRPr="00EA13E2">
        <w:rPr>
          <w:rStyle w:val="ui-provider"/>
          <w:i/>
          <w:iCs/>
        </w:rPr>
        <w:t>J. Shel</w:t>
      </w:r>
      <w:r w:rsidR="00EC3906">
        <w:rPr>
          <w:rStyle w:val="ui-provider"/>
          <w:i/>
          <w:iCs/>
        </w:rPr>
        <w:t>lfish</w:t>
      </w:r>
      <w:r w:rsidRPr="00EA13E2">
        <w:rPr>
          <w:rStyle w:val="ui-provider"/>
          <w:i/>
          <w:iCs/>
        </w:rPr>
        <w:t xml:space="preserve"> Res. </w:t>
      </w:r>
      <w:r w:rsidRPr="00EA13E2">
        <w:rPr>
          <w:rStyle w:val="ui-provider"/>
          <w:b/>
          <w:bCs/>
        </w:rPr>
        <w:t>2005</w:t>
      </w:r>
      <w:r w:rsidRPr="00EA13E2">
        <w:rPr>
          <w:rStyle w:val="ui-provider"/>
        </w:rPr>
        <w:t xml:space="preserve">, </w:t>
      </w:r>
      <w:r w:rsidRPr="00EA13E2">
        <w:rPr>
          <w:rStyle w:val="ui-provider"/>
          <w:i/>
          <w:iCs/>
        </w:rPr>
        <w:t xml:space="preserve">24(4), </w:t>
      </w:r>
      <w:r w:rsidRPr="00EA13E2">
        <w:rPr>
          <w:rStyle w:val="ui-provider"/>
        </w:rPr>
        <w:t>965-973</w:t>
      </w:r>
    </w:p>
    <w:p w14:paraId="60694858" w14:textId="77777777" w:rsidR="00EB6045" w:rsidRDefault="00EB6045" w:rsidP="00EB6045">
      <w:pPr>
        <w:pStyle w:val="MDPI71References"/>
        <w:numPr>
          <w:ilvl w:val="0"/>
          <w:numId w:val="4"/>
        </w:numPr>
        <w:ind w:left="425" w:hanging="425"/>
        <w:rPr>
          <w:rStyle w:val="ui-provider"/>
        </w:rPr>
      </w:pPr>
      <w:r w:rsidRPr="00EA13E2">
        <w:rPr>
          <w:rStyle w:val="ui-provider"/>
        </w:rPr>
        <w:t>Price, F.D.; Quantification, Analysis, and Management of Intracoastal Waterway Channel Margin Erosion in the Guana Tolomato Matanzas National Estuarine Research Reserve, Florida. Master of Science, Florida State University, Tallahassee, FL, USA, March 29, 2005.</w:t>
      </w:r>
    </w:p>
    <w:p w14:paraId="42093BB3" w14:textId="77777777" w:rsidR="00EB6045" w:rsidRDefault="00EB6045" w:rsidP="00EB6045">
      <w:pPr>
        <w:pStyle w:val="MDPI71References"/>
        <w:numPr>
          <w:ilvl w:val="0"/>
          <w:numId w:val="4"/>
        </w:numPr>
        <w:ind w:left="425" w:hanging="425"/>
        <w:rPr>
          <w:rStyle w:val="ui-provider"/>
        </w:rPr>
      </w:pPr>
      <w:r w:rsidRPr="00EA13E2">
        <w:t xml:space="preserve">Dix, N.; Walters, L.; Hernandez, E.; Roddenberry, A.; Garvis, S.; Anderson, M.; Radabaugh, K.R. Northeast Florida. In </w:t>
      </w:r>
      <w:r w:rsidRPr="00EA13E2">
        <w:rPr>
          <w:rStyle w:val="ui-provider"/>
          <w:i/>
          <w:iCs/>
        </w:rPr>
        <w:t>Oyster Integrated Mapping and Monitoring Program Report for the State of Florida</w:t>
      </w:r>
      <w:r w:rsidRPr="00EA13E2">
        <w:rPr>
          <w:rStyle w:val="ui-provider"/>
        </w:rPr>
        <w:t xml:space="preserve">; Radabaugh, K.R.; Geiger, S.P.; Moyer, R.P., Eds.; Florida Fish and Wildlife Research Institute: St. Petersburg, FL, USA, 2019; </w:t>
      </w:r>
      <w:r w:rsidRPr="00EA13E2">
        <w:rPr>
          <w:rStyle w:val="ui-provider"/>
          <w:i/>
          <w:iCs/>
        </w:rPr>
        <w:t xml:space="preserve">Technical Report 22 </w:t>
      </w:r>
      <w:r w:rsidRPr="00EA13E2">
        <w:rPr>
          <w:rStyle w:val="ui-provider"/>
        </w:rPr>
        <w:t>pp. 143-159.</w:t>
      </w:r>
    </w:p>
    <w:p w14:paraId="774412CC" w14:textId="77777777" w:rsidR="00EB6045" w:rsidRDefault="00EB6045" w:rsidP="00EB6045">
      <w:pPr>
        <w:pStyle w:val="MDPI71References"/>
        <w:numPr>
          <w:ilvl w:val="0"/>
          <w:numId w:val="4"/>
        </w:numPr>
        <w:ind w:left="425" w:hanging="425"/>
      </w:pPr>
      <w:r w:rsidRPr="00EA13E2">
        <w:t xml:space="preserve">Herbert, D.; Astrom, E.; </w:t>
      </w:r>
      <w:proofErr w:type="spellStart"/>
      <w:r w:rsidRPr="00EA13E2">
        <w:t>Bersoza</w:t>
      </w:r>
      <w:proofErr w:type="spellEnd"/>
      <w:r w:rsidRPr="00EA13E2">
        <w:t xml:space="preserve">, A.; Batzer, A.; McGovern, P.; Angelini, C.; Wasman, S.; Dix, N.; Sheremet, A. Mitigating Erosional Effects Induced by Boat Wakes with Living Shorelines. </w:t>
      </w:r>
      <w:r w:rsidRPr="00EA13E2">
        <w:rPr>
          <w:i/>
          <w:iCs/>
        </w:rPr>
        <w:t>Sustainability</w:t>
      </w:r>
      <w:r w:rsidRPr="00EA13E2">
        <w:t xml:space="preserve"> </w:t>
      </w:r>
      <w:r w:rsidRPr="00EA13E2">
        <w:rPr>
          <w:b/>
          <w:bCs/>
        </w:rPr>
        <w:t>2018</w:t>
      </w:r>
      <w:r w:rsidRPr="00EA13E2">
        <w:t xml:space="preserve">, </w:t>
      </w:r>
      <w:r w:rsidRPr="00EA13E2">
        <w:rPr>
          <w:i/>
          <w:iCs/>
        </w:rPr>
        <w:t>10</w:t>
      </w:r>
      <w:r w:rsidRPr="00EA13E2">
        <w:t>, 436, doi:</w:t>
      </w:r>
      <w:hyperlink r:id="rId56" w:history="1">
        <w:r w:rsidRPr="00EA13E2">
          <w:rPr>
            <w:rStyle w:val="Hyperlink"/>
          </w:rPr>
          <w:t>10.3390/su10020436</w:t>
        </w:r>
      </w:hyperlink>
      <w:r w:rsidRPr="00EA13E2">
        <w:t>.</w:t>
      </w:r>
    </w:p>
    <w:p w14:paraId="099214F9" w14:textId="77777777" w:rsidR="00EB6045" w:rsidRPr="005B2109" w:rsidRDefault="00EB6045" w:rsidP="00EB6045">
      <w:pPr>
        <w:pStyle w:val="MDPI71References"/>
        <w:numPr>
          <w:ilvl w:val="0"/>
          <w:numId w:val="4"/>
        </w:numPr>
        <w:ind w:left="425" w:hanging="425"/>
      </w:pPr>
      <w:r>
        <w:t xml:space="preserve">Safak, I.; Angelini, C.; Sheremet, A. Boat Wake Effects on Sediment Transport in Intertidal Waterways. </w:t>
      </w:r>
      <w:r w:rsidRPr="005B2109">
        <w:rPr>
          <w:i/>
          <w:iCs/>
        </w:rPr>
        <w:t>Continental Shelf Research</w:t>
      </w:r>
      <w:r>
        <w:t xml:space="preserve"> </w:t>
      </w:r>
      <w:r w:rsidRPr="005B2109">
        <w:rPr>
          <w:b/>
          <w:bCs/>
        </w:rPr>
        <w:t>2021</w:t>
      </w:r>
      <w:r>
        <w:t xml:space="preserve">, </w:t>
      </w:r>
      <w:r w:rsidRPr="00EC3906">
        <w:rPr>
          <w:i/>
          <w:iCs/>
        </w:rPr>
        <w:t>222</w:t>
      </w:r>
      <w:r>
        <w:t>, 104422, doi:</w:t>
      </w:r>
      <w:hyperlink r:id="rId57" w:history="1">
        <w:r>
          <w:rPr>
            <w:rStyle w:val="Hyperlink"/>
          </w:rPr>
          <w:t>10.1016/j.csr.2021.104422</w:t>
        </w:r>
      </w:hyperlink>
      <w:r>
        <w:t>.</w:t>
      </w:r>
    </w:p>
    <w:p w14:paraId="443B477C" w14:textId="77777777" w:rsidR="00EB6045" w:rsidRDefault="00EB6045" w:rsidP="00EB6045">
      <w:pPr>
        <w:pStyle w:val="MDPI71References"/>
        <w:numPr>
          <w:ilvl w:val="0"/>
          <w:numId w:val="4"/>
        </w:numPr>
        <w:ind w:left="425" w:hanging="425"/>
      </w:pPr>
      <w:r w:rsidRPr="00EA13E2">
        <w:t xml:space="preserve">Mathews, H.; Uddin, M.J.; Hargis, C.W.; Smith, K.J. First-Year Performance of the Pervious Oyster Shell Habitat (POSH) along Two Energetic Shorelines in Northeast Florida. </w:t>
      </w:r>
      <w:r w:rsidRPr="00EA13E2">
        <w:rPr>
          <w:i/>
          <w:iCs/>
        </w:rPr>
        <w:t>Sustainability</w:t>
      </w:r>
      <w:r w:rsidRPr="00EA13E2">
        <w:t xml:space="preserve"> </w:t>
      </w:r>
      <w:r w:rsidRPr="00EA13E2">
        <w:rPr>
          <w:b/>
          <w:bCs/>
        </w:rPr>
        <w:t>2023</w:t>
      </w:r>
      <w:r w:rsidRPr="00EA13E2">
        <w:t xml:space="preserve">, </w:t>
      </w:r>
      <w:r w:rsidRPr="00EA13E2">
        <w:rPr>
          <w:i/>
          <w:iCs/>
        </w:rPr>
        <w:t>15</w:t>
      </w:r>
      <w:r w:rsidRPr="00EA13E2">
        <w:t>, 7028, doi:</w:t>
      </w:r>
      <w:hyperlink r:id="rId58" w:history="1">
        <w:r w:rsidRPr="00EA13E2">
          <w:rPr>
            <w:rStyle w:val="Hyperlink"/>
          </w:rPr>
          <w:t>10.3390/su15097028</w:t>
        </w:r>
      </w:hyperlink>
      <w:r w:rsidRPr="00EA13E2">
        <w:t>.</w:t>
      </w:r>
    </w:p>
    <w:p w14:paraId="31322E46" w14:textId="77777777" w:rsidR="00EB6045" w:rsidRDefault="00EB6045" w:rsidP="00EB6045">
      <w:pPr>
        <w:pStyle w:val="MDPI71References"/>
        <w:numPr>
          <w:ilvl w:val="0"/>
          <w:numId w:val="4"/>
        </w:numPr>
        <w:ind w:left="425" w:hanging="425"/>
      </w:pPr>
      <w:r w:rsidRPr="00EA13E2">
        <w:t xml:space="preserve">Sussan, T.T.; Charpentier, C.L. Conditions That Promote Oyster Settlement Coincide with Areas of High Boating Activity in a Developed Coastal Habitat. </w:t>
      </w:r>
      <w:r w:rsidRPr="00EA13E2">
        <w:rPr>
          <w:i/>
          <w:iCs/>
        </w:rPr>
        <w:t>Journal of Experimental Marine Biology and Ecology</w:t>
      </w:r>
      <w:r w:rsidRPr="00EA13E2">
        <w:t xml:space="preserve"> </w:t>
      </w:r>
      <w:r w:rsidRPr="00EA13E2">
        <w:rPr>
          <w:b/>
          <w:bCs/>
        </w:rPr>
        <w:t>2024</w:t>
      </w:r>
      <w:r w:rsidRPr="00EA13E2">
        <w:t xml:space="preserve">, </w:t>
      </w:r>
      <w:r w:rsidRPr="00EA13E2">
        <w:rPr>
          <w:i/>
          <w:iCs/>
        </w:rPr>
        <w:t>572</w:t>
      </w:r>
      <w:r w:rsidRPr="00EA13E2">
        <w:t>, 151989, doi:</w:t>
      </w:r>
      <w:hyperlink r:id="rId59" w:history="1">
        <w:r w:rsidRPr="00EA13E2">
          <w:rPr>
            <w:rStyle w:val="Hyperlink"/>
          </w:rPr>
          <w:t>10.1016/j.jembe.2024.151989</w:t>
        </w:r>
      </w:hyperlink>
      <w:r w:rsidRPr="00EA13E2">
        <w:t>.</w:t>
      </w:r>
    </w:p>
    <w:p w14:paraId="6D25FF2E" w14:textId="77777777" w:rsidR="00EB6045" w:rsidRDefault="00EB6045" w:rsidP="00EB6045">
      <w:pPr>
        <w:pStyle w:val="MDPI71References"/>
        <w:numPr>
          <w:ilvl w:val="0"/>
          <w:numId w:val="4"/>
        </w:numPr>
        <w:ind w:left="425" w:hanging="425"/>
      </w:pPr>
      <w:r w:rsidRPr="00A2561B">
        <w:t xml:space="preserve">Butler, P.A. Gametogenesis in the oyster under conditions of depressed salinity. </w:t>
      </w:r>
      <w:r w:rsidRPr="00BB6DE1">
        <w:rPr>
          <w:i/>
          <w:iCs/>
        </w:rPr>
        <w:t>The Biol. Bull.</w:t>
      </w:r>
      <w:r w:rsidRPr="00A2561B">
        <w:t xml:space="preserve"> </w:t>
      </w:r>
      <w:r w:rsidRPr="00BB6DE1">
        <w:rPr>
          <w:b/>
          <w:bCs/>
        </w:rPr>
        <w:t>1949</w:t>
      </w:r>
      <w:r w:rsidRPr="00A2561B">
        <w:t xml:space="preserve">, </w:t>
      </w:r>
      <w:r w:rsidRPr="00BB6DE1">
        <w:rPr>
          <w:i/>
          <w:iCs/>
        </w:rPr>
        <w:t>96</w:t>
      </w:r>
      <w:r w:rsidRPr="00A2561B">
        <w:t>, 263-269.</w:t>
      </w:r>
    </w:p>
    <w:p w14:paraId="65BB7A0D" w14:textId="160453BF" w:rsidR="00EB6045" w:rsidRPr="00A2561B" w:rsidRDefault="00EB6045" w:rsidP="00EB6045">
      <w:pPr>
        <w:pStyle w:val="MDPI71References"/>
        <w:numPr>
          <w:ilvl w:val="0"/>
          <w:numId w:val="4"/>
        </w:numPr>
        <w:ind w:left="425" w:hanging="425"/>
      </w:pPr>
      <w:proofErr w:type="spellStart"/>
      <w:r w:rsidRPr="00A2561B">
        <w:t>Hofmannn</w:t>
      </w:r>
      <w:proofErr w:type="spellEnd"/>
      <w:r w:rsidRPr="00A2561B">
        <w:t xml:space="preserve">, E.E.; Klinck, J. Modeling oyster populations. III. Critical feeding periods, </w:t>
      </w:r>
      <w:proofErr w:type="gramStart"/>
      <w:r w:rsidRPr="00A2561B">
        <w:t>growth</w:t>
      </w:r>
      <w:proofErr w:type="gramEnd"/>
      <w:r w:rsidRPr="00A2561B">
        <w:t xml:space="preserve"> and reproduction. </w:t>
      </w:r>
      <w:r w:rsidRPr="00A2561B">
        <w:rPr>
          <w:i/>
          <w:iCs/>
        </w:rPr>
        <w:t>J</w:t>
      </w:r>
      <w:r w:rsidR="00EC3906">
        <w:rPr>
          <w:i/>
          <w:iCs/>
        </w:rPr>
        <w:t>.</w:t>
      </w:r>
      <w:r w:rsidRPr="00A2561B">
        <w:rPr>
          <w:i/>
          <w:iCs/>
        </w:rPr>
        <w:t xml:space="preserve"> Shellfish Res</w:t>
      </w:r>
      <w:r w:rsidR="00EC3906">
        <w:rPr>
          <w:i/>
          <w:iCs/>
        </w:rPr>
        <w:t>.</w:t>
      </w:r>
      <w:r w:rsidRPr="00A2561B">
        <w:rPr>
          <w:i/>
          <w:iCs/>
        </w:rPr>
        <w:t xml:space="preserve"> </w:t>
      </w:r>
      <w:r w:rsidRPr="00A2561B">
        <w:rPr>
          <w:b/>
          <w:bCs/>
        </w:rPr>
        <w:t>1992</w:t>
      </w:r>
      <w:r w:rsidRPr="00A2561B">
        <w:t xml:space="preserve">, </w:t>
      </w:r>
      <w:r w:rsidRPr="00A2561B">
        <w:rPr>
          <w:i/>
          <w:iCs/>
        </w:rPr>
        <w:t>11</w:t>
      </w:r>
      <w:r w:rsidRPr="00A2561B">
        <w:t xml:space="preserve">, 399-416. </w:t>
      </w:r>
    </w:p>
    <w:p w14:paraId="644625C1" w14:textId="0370604E" w:rsidR="00EB6045" w:rsidRDefault="00EB6045" w:rsidP="00EB6045">
      <w:pPr>
        <w:pStyle w:val="MDPI71References"/>
        <w:numPr>
          <w:ilvl w:val="0"/>
          <w:numId w:val="4"/>
        </w:numPr>
        <w:ind w:left="425" w:hanging="425"/>
      </w:pPr>
      <w:proofErr w:type="spellStart"/>
      <w:r w:rsidRPr="00A2561B">
        <w:t>Dekshenieks</w:t>
      </w:r>
      <w:proofErr w:type="spellEnd"/>
      <w:r w:rsidRPr="00A2561B">
        <w:t>, M.M.; Hofmann, E.E.; Powell, E.N. Environmental Effects on the Growth and Development of Eastern Oyster, Crassostrea Virginica (</w:t>
      </w:r>
      <w:proofErr w:type="spellStart"/>
      <w:r w:rsidRPr="00A2561B">
        <w:t>Gmelin</w:t>
      </w:r>
      <w:proofErr w:type="spellEnd"/>
      <w:r w:rsidRPr="00A2561B">
        <w:t xml:space="preserve">, 1791), Larvae: A Modeling Study. </w:t>
      </w:r>
      <w:r w:rsidRPr="00A2561B">
        <w:rPr>
          <w:i/>
          <w:iCs/>
        </w:rPr>
        <w:t>J</w:t>
      </w:r>
      <w:r w:rsidR="00EC3906">
        <w:rPr>
          <w:i/>
          <w:iCs/>
        </w:rPr>
        <w:t xml:space="preserve">. </w:t>
      </w:r>
      <w:r w:rsidRPr="00A2561B">
        <w:rPr>
          <w:i/>
          <w:iCs/>
        </w:rPr>
        <w:t>Shellfish Res</w:t>
      </w:r>
      <w:r w:rsidR="00EC3906">
        <w:rPr>
          <w:i/>
          <w:iCs/>
        </w:rPr>
        <w:t>.</w:t>
      </w:r>
      <w:r w:rsidRPr="00A2561B">
        <w:t xml:space="preserve"> </w:t>
      </w:r>
      <w:r w:rsidRPr="00A2561B">
        <w:rPr>
          <w:b/>
          <w:bCs/>
        </w:rPr>
        <w:t>1993</w:t>
      </w:r>
      <w:r w:rsidRPr="00A2561B">
        <w:t xml:space="preserve">, </w:t>
      </w:r>
      <w:r w:rsidRPr="00A2561B">
        <w:rPr>
          <w:i/>
          <w:iCs/>
        </w:rPr>
        <w:t>12</w:t>
      </w:r>
      <w:r w:rsidRPr="00A2561B">
        <w:t>, 241–254.</w:t>
      </w:r>
    </w:p>
    <w:p w14:paraId="72233F91" w14:textId="77777777" w:rsidR="00EB6045" w:rsidRDefault="00EB6045" w:rsidP="00EB6045">
      <w:pPr>
        <w:pStyle w:val="MDPI71References"/>
        <w:numPr>
          <w:ilvl w:val="0"/>
          <w:numId w:val="4"/>
        </w:numPr>
        <w:ind w:left="425" w:hanging="425"/>
      </w:pPr>
      <w:r w:rsidRPr="00A2561B">
        <w:t>Stewart, S.R. Hurricane Matthew; National Hurricane Center: Miami, FL, USA, 2016.</w:t>
      </w:r>
    </w:p>
    <w:p w14:paraId="4D4A9171" w14:textId="77777777" w:rsidR="00EB6045" w:rsidRPr="00A2561B" w:rsidRDefault="00EB6045" w:rsidP="00EB6045">
      <w:pPr>
        <w:pStyle w:val="MDPI71References"/>
        <w:numPr>
          <w:ilvl w:val="0"/>
          <w:numId w:val="4"/>
        </w:numPr>
        <w:ind w:left="425" w:hanging="425"/>
      </w:pPr>
      <w:r w:rsidRPr="00A2561B">
        <w:t>Cangialosi, J.P.; Latto, A.S.; Berg, R. National Hurricane Cetner Tropical Cyclone Report; National Hurricane Center: Miami, FL, USA, 2018.</w:t>
      </w:r>
    </w:p>
    <w:p w14:paraId="40BA67F4" w14:textId="77777777" w:rsidR="00EB6045" w:rsidRPr="00A2561B" w:rsidRDefault="00EB6045" w:rsidP="00EB6045">
      <w:pPr>
        <w:pStyle w:val="MDPI71References"/>
        <w:numPr>
          <w:ilvl w:val="0"/>
          <w:numId w:val="4"/>
        </w:numPr>
        <w:ind w:left="425" w:hanging="425"/>
      </w:pPr>
      <w:proofErr w:type="spellStart"/>
      <w:r w:rsidRPr="00A2561B">
        <w:t>Paerl</w:t>
      </w:r>
      <w:proofErr w:type="spellEnd"/>
      <w:r w:rsidRPr="00A2561B">
        <w:t xml:space="preserve">,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w:t>
      </w:r>
      <w:r w:rsidRPr="00F322C9">
        <w:rPr>
          <w:i/>
          <w:iCs/>
        </w:rPr>
        <w:t>Biogeochemistry</w:t>
      </w:r>
      <w:r w:rsidRPr="00A2561B">
        <w:t xml:space="preserve"> </w:t>
      </w:r>
      <w:r w:rsidRPr="00F322C9">
        <w:rPr>
          <w:b/>
          <w:bCs/>
        </w:rPr>
        <w:t>2018</w:t>
      </w:r>
      <w:r w:rsidRPr="00A2561B">
        <w:t xml:space="preserve">, </w:t>
      </w:r>
      <w:r w:rsidRPr="00F322C9">
        <w:rPr>
          <w:i/>
          <w:iCs/>
        </w:rPr>
        <w:t>141</w:t>
      </w:r>
      <w:r w:rsidRPr="00A2561B">
        <w:t xml:space="preserve">, 307-332 </w:t>
      </w:r>
      <w:proofErr w:type="spellStart"/>
      <w:r w:rsidRPr="00A2561B">
        <w:t>doi</w:t>
      </w:r>
      <w:proofErr w:type="spellEnd"/>
      <w:r w:rsidRPr="00A2561B">
        <w:t>: 10.1007/s10533-018-0438-x</w:t>
      </w:r>
    </w:p>
    <w:p w14:paraId="4A32D58E" w14:textId="092B4876" w:rsidR="00EB6045" w:rsidRDefault="00EB6045" w:rsidP="00EB6045">
      <w:pPr>
        <w:pStyle w:val="MDPI71References"/>
        <w:numPr>
          <w:ilvl w:val="0"/>
          <w:numId w:val="4"/>
        </w:numPr>
        <w:ind w:left="425" w:hanging="425"/>
      </w:pPr>
      <w:r w:rsidRPr="00A2561B">
        <w:t>Schafer, T.; Dix, N.; Dunnigan, S.; Reddy, K.R.; Osborne, T.Z. Impacts of Hurricanes on Nutrient Export and Ecosystem Metabolism in a Blackwater River Estuary Complex.</w:t>
      </w:r>
      <w:r w:rsidRPr="00BB6DE1">
        <w:rPr>
          <w:i/>
          <w:iCs/>
        </w:rPr>
        <w:t xml:space="preserve"> J</w:t>
      </w:r>
      <w:r w:rsidR="00EC3906">
        <w:rPr>
          <w:i/>
          <w:iCs/>
        </w:rPr>
        <w:t>ournal of Marine Science and Engineering</w:t>
      </w:r>
      <w:r w:rsidRPr="00A2561B">
        <w:t xml:space="preserve"> </w:t>
      </w:r>
      <w:r w:rsidRPr="00BB6DE1">
        <w:rPr>
          <w:b/>
          <w:bCs/>
        </w:rPr>
        <w:t>2022</w:t>
      </w:r>
      <w:r w:rsidRPr="00A2561B">
        <w:t xml:space="preserve">, </w:t>
      </w:r>
      <w:r w:rsidRPr="00BB6DE1">
        <w:rPr>
          <w:i/>
          <w:iCs/>
        </w:rPr>
        <w:t>10</w:t>
      </w:r>
      <w:r w:rsidRPr="00A2561B">
        <w:t>, 661, doi:</w:t>
      </w:r>
      <w:hyperlink r:id="rId60" w:history="1">
        <w:r w:rsidRPr="00A2561B">
          <w:t>10.3390/jmse10050661</w:t>
        </w:r>
      </w:hyperlink>
    </w:p>
    <w:p w14:paraId="1B37813B" w14:textId="77777777" w:rsidR="00EB6045" w:rsidRDefault="00EB6045" w:rsidP="00EB6045">
      <w:pPr>
        <w:pStyle w:val="MDPI71References"/>
        <w:numPr>
          <w:ilvl w:val="0"/>
          <w:numId w:val="4"/>
        </w:numPr>
        <w:ind w:left="425" w:hanging="425"/>
      </w:pPr>
      <w:r w:rsidRPr="009C3738">
        <w:t xml:space="preserve">La Peyre, M.K.; Eberline, B.S.; Soniat, T.M.; La Peyre, J.F. Differences in Extreme Low Salinity Timing and Duration Differentially Affect Eastern Oyster (Crassostrea Virginica) Size Class Growth and Mortality in Breton Sound, LA. </w:t>
      </w:r>
      <w:r w:rsidRPr="00F322C9">
        <w:rPr>
          <w:i/>
          <w:iCs/>
        </w:rPr>
        <w:t>Estuarine, Coastal and Shelf Science</w:t>
      </w:r>
      <w:r w:rsidRPr="009C3738">
        <w:t xml:space="preserve"> </w:t>
      </w:r>
      <w:r w:rsidRPr="00F322C9">
        <w:rPr>
          <w:b/>
          <w:bCs/>
        </w:rPr>
        <w:t>2013</w:t>
      </w:r>
      <w:r w:rsidRPr="009C3738">
        <w:t xml:space="preserve">, </w:t>
      </w:r>
      <w:r w:rsidRPr="00F322C9">
        <w:rPr>
          <w:i/>
          <w:iCs/>
        </w:rPr>
        <w:t>135</w:t>
      </w:r>
      <w:r w:rsidRPr="009C3738">
        <w:t xml:space="preserve">, 146–157, </w:t>
      </w:r>
      <w:proofErr w:type="gramStart"/>
      <w:r w:rsidRPr="009C3738">
        <w:t>doi:10.1016/j.ecss</w:t>
      </w:r>
      <w:proofErr w:type="gramEnd"/>
      <w:r w:rsidRPr="009C3738">
        <w:t>.2013.10.001.</w:t>
      </w:r>
    </w:p>
    <w:p w14:paraId="3B656357" w14:textId="5C878C37" w:rsidR="00EB6045" w:rsidRDefault="00EB6045" w:rsidP="00EB6045">
      <w:pPr>
        <w:pStyle w:val="MDPI71References"/>
        <w:numPr>
          <w:ilvl w:val="0"/>
          <w:numId w:val="4"/>
        </w:numPr>
        <w:ind w:left="425" w:hanging="425"/>
      </w:pPr>
      <w:r w:rsidRPr="009C3738">
        <w:t>Pruett, J. L.</w:t>
      </w:r>
      <w:r>
        <w:t>;</w:t>
      </w:r>
      <w:r w:rsidRPr="009C3738">
        <w:t xml:space="preserve"> </w:t>
      </w:r>
      <w:proofErr w:type="spellStart"/>
      <w:r w:rsidRPr="009C3738">
        <w:t>Pandelides</w:t>
      </w:r>
      <w:proofErr w:type="spellEnd"/>
      <w:r w:rsidRPr="009C3738">
        <w:t>, A. F.</w:t>
      </w:r>
      <w:r>
        <w:t>;</w:t>
      </w:r>
      <w:r w:rsidRPr="009C3738">
        <w:t xml:space="preserve"> Willett, K. L.</w:t>
      </w:r>
      <w:r>
        <w:t>;</w:t>
      </w:r>
      <w:r w:rsidRPr="009C3738">
        <w:t xml:space="preserve"> </w:t>
      </w:r>
      <w:proofErr w:type="spellStart"/>
      <w:r w:rsidRPr="009C3738">
        <w:t>Gochfeld</w:t>
      </w:r>
      <w:proofErr w:type="spellEnd"/>
      <w:r w:rsidRPr="009C3738">
        <w:t xml:space="preserve">, D. J. Effects of flood-associated stressors on growth and survival of early life stage oysters (Crassostrea virginica). </w:t>
      </w:r>
      <w:r w:rsidRPr="00F322C9">
        <w:rPr>
          <w:i/>
          <w:iCs/>
        </w:rPr>
        <w:t>Journal of Experimental Marine Biology and Ecology</w:t>
      </w:r>
      <w:r>
        <w:t xml:space="preserve"> </w:t>
      </w:r>
      <w:r>
        <w:rPr>
          <w:b/>
          <w:bCs/>
        </w:rPr>
        <w:t>2021,</w:t>
      </w:r>
      <w:r w:rsidRPr="009C3738">
        <w:t xml:space="preserve"> </w:t>
      </w:r>
      <w:r w:rsidRPr="00F322C9">
        <w:rPr>
          <w:i/>
          <w:iCs/>
        </w:rPr>
        <w:t>544</w:t>
      </w:r>
      <w:r w:rsidRPr="009C3738">
        <w:t>, 151615.</w:t>
      </w:r>
    </w:p>
    <w:p w14:paraId="3BA0CF35" w14:textId="41EB7B3C" w:rsidR="00EB6045" w:rsidRDefault="00EB6045" w:rsidP="00EB6045">
      <w:pPr>
        <w:pStyle w:val="MDPI71References"/>
        <w:numPr>
          <w:ilvl w:val="0"/>
          <w:numId w:val="4"/>
        </w:numPr>
        <w:ind w:left="425" w:hanging="425"/>
      </w:pPr>
      <w:proofErr w:type="spellStart"/>
      <w:r w:rsidRPr="00A8463C">
        <w:t>Rybovich</w:t>
      </w:r>
      <w:proofErr w:type="spellEnd"/>
      <w:r w:rsidRPr="00A8463C">
        <w:t>, M.</w:t>
      </w:r>
      <w:r>
        <w:t>;</w:t>
      </w:r>
      <w:r w:rsidRPr="00A8463C">
        <w:t xml:space="preserve"> La Peyre, M. K.</w:t>
      </w:r>
      <w:r>
        <w:t>;</w:t>
      </w:r>
      <w:r w:rsidRPr="00A8463C">
        <w:t xml:space="preserve"> Hall, S. G.</w:t>
      </w:r>
      <w:r>
        <w:t>;</w:t>
      </w:r>
      <w:r w:rsidRPr="00A8463C">
        <w:t xml:space="preserve"> La Peyre, J. F. Increased temperatures combined with lowered salinities differentially impact oyster size class growth and mortality. </w:t>
      </w:r>
      <w:r w:rsidRPr="00F322C9">
        <w:rPr>
          <w:i/>
          <w:iCs/>
        </w:rPr>
        <w:t>J</w:t>
      </w:r>
      <w:r w:rsidR="00EC3906">
        <w:rPr>
          <w:i/>
          <w:iCs/>
        </w:rPr>
        <w:t>. Shellfish Res.</w:t>
      </w:r>
      <w:r w:rsidRPr="00A8463C">
        <w:t xml:space="preserve"> </w:t>
      </w:r>
      <w:r w:rsidRPr="00A8463C">
        <w:rPr>
          <w:b/>
          <w:bCs/>
        </w:rPr>
        <w:t>2016</w:t>
      </w:r>
      <w:r>
        <w:t xml:space="preserve">, </w:t>
      </w:r>
      <w:r w:rsidRPr="00F322C9">
        <w:rPr>
          <w:i/>
          <w:iCs/>
        </w:rPr>
        <w:t>35</w:t>
      </w:r>
      <w:r w:rsidRPr="00A8463C">
        <w:t>, 101-113.</w:t>
      </w:r>
    </w:p>
    <w:p w14:paraId="2339EC7D" w14:textId="01E38464" w:rsidR="00EB6045" w:rsidRDefault="00EB6045" w:rsidP="00EB6045">
      <w:pPr>
        <w:pStyle w:val="MDPI71References"/>
        <w:numPr>
          <w:ilvl w:val="0"/>
          <w:numId w:val="4"/>
        </w:numPr>
        <w:ind w:left="418" w:hanging="418"/>
      </w:pPr>
      <w:proofErr w:type="spellStart"/>
      <w:r>
        <w:t>Vidon</w:t>
      </w:r>
      <w:proofErr w:type="spellEnd"/>
      <w:r>
        <w:t xml:space="preserve">, P.; Karwan, D. L.; Andres, A. S.; Inamdar, S.; Kaushal, S., Morrison, J.; ... Yoon, B. In the path of the Hurricane: impact of Hurricane Irene and Tropical Storm Lee on watershed hydrology and biogeochemistry from North Carolina to Maine, USA. </w:t>
      </w:r>
      <w:r w:rsidRPr="00F322C9">
        <w:rPr>
          <w:i/>
          <w:iCs/>
        </w:rPr>
        <w:t>Biogeochemistry</w:t>
      </w:r>
      <w:r>
        <w:t xml:space="preserve"> </w:t>
      </w:r>
      <w:r>
        <w:rPr>
          <w:b/>
          <w:bCs/>
        </w:rPr>
        <w:t xml:space="preserve">2018, </w:t>
      </w:r>
      <w:r>
        <w:rPr>
          <w:i/>
          <w:iCs/>
        </w:rPr>
        <w:t>141</w:t>
      </w:r>
      <w:r>
        <w:t>, 351-364.</w:t>
      </w:r>
    </w:p>
    <w:p w14:paraId="00322EC9" w14:textId="023C3124" w:rsidR="00EB6045" w:rsidRDefault="00EB6045" w:rsidP="00EB6045">
      <w:pPr>
        <w:pStyle w:val="MDPI71References"/>
        <w:numPr>
          <w:ilvl w:val="0"/>
          <w:numId w:val="4"/>
        </w:numPr>
        <w:ind w:left="418" w:hanging="418"/>
      </w:pPr>
      <w:r>
        <w:t xml:space="preserve">Yellen, B.; Woodruff, J. D.; Kratz, L. N.; Mabee, S. B.; Morrison, J.; Martini, A. M. Source, </w:t>
      </w:r>
      <w:proofErr w:type="gramStart"/>
      <w:r>
        <w:t>conveyance</w:t>
      </w:r>
      <w:proofErr w:type="gramEnd"/>
      <w:r>
        <w:t xml:space="preserve"> and fate of suspended sediments following Hurricane Irene. New England, USA. </w:t>
      </w:r>
      <w:r w:rsidRPr="00F322C9">
        <w:rPr>
          <w:i/>
          <w:iCs/>
        </w:rPr>
        <w:t>Geomorpholog</w:t>
      </w:r>
      <w:r w:rsidR="006A79D1">
        <w:rPr>
          <w:i/>
          <w:iCs/>
        </w:rPr>
        <w:t>y</w:t>
      </w:r>
      <w:r>
        <w:t xml:space="preserve"> </w:t>
      </w:r>
      <w:r>
        <w:rPr>
          <w:b/>
          <w:bCs/>
        </w:rPr>
        <w:t>2014</w:t>
      </w:r>
      <w:r>
        <w:t xml:space="preserve">, </w:t>
      </w:r>
      <w:r>
        <w:rPr>
          <w:i/>
          <w:iCs/>
        </w:rPr>
        <w:t>226</w:t>
      </w:r>
      <w:r>
        <w:t>, 124-134.</w:t>
      </w:r>
    </w:p>
    <w:p w14:paraId="2039916A" w14:textId="5A35E5B4" w:rsidR="00EB6045" w:rsidRDefault="00EB6045" w:rsidP="00EB6045">
      <w:pPr>
        <w:pStyle w:val="MDPI71References"/>
        <w:numPr>
          <w:ilvl w:val="0"/>
          <w:numId w:val="4"/>
        </w:numPr>
        <w:ind w:left="418" w:hanging="418"/>
      </w:pPr>
      <w:r w:rsidRPr="00A8463C">
        <w:t>Poirier, L. A.</w:t>
      </w:r>
      <w:r>
        <w:t>;</w:t>
      </w:r>
      <w:r w:rsidRPr="00A8463C">
        <w:t xml:space="preserve"> Clements, J. C.</w:t>
      </w:r>
      <w:r>
        <w:t>;</w:t>
      </w:r>
      <w:r w:rsidRPr="00A8463C">
        <w:t xml:space="preserve"> Coffin, M. R.</w:t>
      </w:r>
      <w:r>
        <w:t>;</w:t>
      </w:r>
      <w:r w:rsidRPr="00A8463C">
        <w:t xml:space="preserve"> Craig, T.</w:t>
      </w:r>
      <w:r>
        <w:t>;</w:t>
      </w:r>
      <w:r w:rsidRPr="00A8463C">
        <w:t xml:space="preserve"> Davidson, J.</w:t>
      </w:r>
      <w:r>
        <w:t>;</w:t>
      </w:r>
      <w:r w:rsidRPr="00A8463C">
        <w:t xml:space="preserve"> Miron, G.</w:t>
      </w:r>
      <w:r>
        <w:t>;</w:t>
      </w:r>
      <w:r w:rsidRPr="00A8463C">
        <w:t xml:space="preserve"> ...Comeau, L. A. Siltation negatively affects settlement and gaping </w:t>
      </w:r>
      <w:proofErr w:type="spellStart"/>
      <w:r w:rsidRPr="00A8463C">
        <w:t>behaviour</w:t>
      </w:r>
      <w:proofErr w:type="spellEnd"/>
      <w:r w:rsidRPr="00A8463C">
        <w:t xml:space="preserve"> in eastern oysters. </w:t>
      </w:r>
      <w:r w:rsidRPr="00F322C9">
        <w:rPr>
          <w:i/>
          <w:iCs/>
        </w:rPr>
        <w:t>Marine Environmental Researc</w:t>
      </w:r>
      <w:r w:rsidR="006A79D1">
        <w:rPr>
          <w:i/>
          <w:iCs/>
        </w:rPr>
        <w:t>h</w:t>
      </w:r>
      <w:r w:rsidRPr="00A8463C">
        <w:t xml:space="preserve"> </w:t>
      </w:r>
      <w:r w:rsidRPr="00F322C9">
        <w:rPr>
          <w:b/>
          <w:bCs/>
        </w:rPr>
        <w:t>2021</w:t>
      </w:r>
      <w:r>
        <w:t xml:space="preserve">, </w:t>
      </w:r>
      <w:r w:rsidRPr="00F322C9">
        <w:rPr>
          <w:i/>
          <w:iCs/>
        </w:rPr>
        <w:t>170</w:t>
      </w:r>
      <w:r w:rsidRPr="00A8463C">
        <w:t>, 105432.</w:t>
      </w:r>
    </w:p>
    <w:p w14:paraId="5B8C526B" w14:textId="3D5AE733" w:rsidR="00EB6045" w:rsidRPr="00A2561B" w:rsidRDefault="00EB6045" w:rsidP="00EB6045">
      <w:pPr>
        <w:pStyle w:val="MDPI71References"/>
        <w:numPr>
          <w:ilvl w:val="0"/>
          <w:numId w:val="4"/>
        </w:numPr>
        <w:ind w:left="425" w:hanging="425"/>
      </w:pPr>
      <w:r w:rsidRPr="00A2561B">
        <w:t xml:space="preserve">Brown, M.T.; Dix, N.; Osborne, T.; Castle, A.; Woodward, W.; Hartnett, A.; Dunnigan, S.; Tanner, S.; McGinley, E. The Impacts of a Restoration Dredging Project and Storm Events on Water Quality in a Northeast Florida Barrier Island Estuary. </w:t>
      </w:r>
      <w:r w:rsidRPr="00F322C9">
        <w:rPr>
          <w:i/>
          <w:iCs/>
        </w:rPr>
        <w:t>Journal of Coastal Research</w:t>
      </w:r>
      <w:r w:rsidRPr="00A2561B">
        <w:t xml:space="preserve"> </w:t>
      </w:r>
      <w:r w:rsidRPr="00F322C9">
        <w:rPr>
          <w:b/>
          <w:bCs/>
        </w:rPr>
        <w:t>2023</w:t>
      </w:r>
      <w:r w:rsidRPr="00A2561B">
        <w:t xml:space="preserve">, </w:t>
      </w:r>
      <w:r w:rsidRPr="00F322C9">
        <w:rPr>
          <w:i/>
          <w:iCs/>
        </w:rPr>
        <w:t>39</w:t>
      </w:r>
      <w:r w:rsidRPr="00A2561B">
        <w:t>, doi:</w:t>
      </w:r>
      <w:hyperlink r:id="rId61" w:history="1">
        <w:r w:rsidRPr="00A2561B">
          <w:t>10.2112/JCOASTRES-D-22-00070.1</w:t>
        </w:r>
      </w:hyperlink>
      <w:r w:rsidRPr="00A2561B">
        <w:t>.</w:t>
      </w:r>
    </w:p>
    <w:p w14:paraId="693E4D61" w14:textId="5C1E8A26" w:rsidR="00EB6045" w:rsidRPr="00A2561B" w:rsidRDefault="00EB6045" w:rsidP="00EB6045">
      <w:pPr>
        <w:pStyle w:val="MDPI71References"/>
        <w:numPr>
          <w:ilvl w:val="0"/>
          <w:numId w:val="4"/>
        </w:numPr>
        <w:ind w:left="425" w:hanging="425"/>
      </w:pPr>
      <w:r w:rsidRPr="00A2561B">
        <w:t xml:space="preserve">Kyzar, T.; Safak, I.; Cebrian, J.; Clark, M.W.; Dix, N.; Dietz, K.; Gittman, R.K.; Jaeger, J.; Radabaugh, K.R.; Roddenberry, A.; et al. Challenges and Opportunities for Sustaining Coastal Wetlands and Oyster Reefs in the Southeastern United States. </w:t>
      </w:r>
      <w:r w:rsidRPr="00F322C9">
        <w:rPr>
          <w:i/>
          <w:iCs/>
        </w:rPr>
        <w:t xml:space="preserve">Journal of Environmental </w:t>
      </w:r>
      <w:r w:rsidR="006A79D1">
        <w:rPr>
          <w:i/>
          <w:iCs/>
        </w:rPr>
        <w:t>Management</w:t>
      </w:r>
      <w:r w:rsidRPr="00A2561B">
        <w:t xml:space="preserve"> </w:t>
      </w:r>
      <w:r w:rsidRPr="00F322C9">
        <w:rPr>
          <w:b/>
          <w:bCs/>
        </w:rPr>
        <w:t>2021</w:t>
      </w:r>
      <w:r w:rsidRPr="00A2561B">
        <w:t xml:space="preserve">, </w:t>
      </w:r>
      <w:r w:rsidRPr="00F322C9">
        <w:rPr>
          <w:i/>
          <w:iCs/>
        </w:rPr>
        <w:t>296</w:t>
      </w:r>
      <w:r w:rsidRPr="00A2561B">
        <w:t>, 113178, doi:</w:t>
      </w:r>
      <w:hyperlink r:id="rId62" w:history="1">
        <w:r w:rsidRPr="00A2561B">
          <w:t>10.1016/j.jenvman.2021.113178</w:t>
        </w:r>
      </w:hyperlink>
      <w:r w:rsidRPr="00A2561B">
        <w:t>.</w:t>
      </w:r>
    </w:p>
    <w:p w14:paraId="162B5F4D" w14:textId="77777777" w:rsidR="00EB6045" w:rsidRDefault="00EB6045" w:rsidP="00EB6045">
      <w:pPr>
        <w:pStyle w:val="MDPI71References"/>
        <w:numPr>
          <w:ilvl w:val="0"/>
          <w:numId w:val="4"/>
        </w:numPr>
        <w:ind w:left="418" w:hanging="418"/>
      </w:pPr>
      <w:r>
        <w:t>Frazel, D.W. Site Profile of the Guana Tolomato Matanzas National Estuarine Research Reserve. Ponte Vedra, FL, USA; 2009, 151pp.</w:t>
      </w:r>
    </w:p>
    <w:p w14:paraId="18F3D761" w14:textId="011BFF92" w:rsidR="00EB6045" w:rsidRDefault="00EB6045" w:rsidP="00EB6045">
      <w:pPr>
        <w:pStyle w:val="MDPI71References"/>
        <w:numPr>
          <w:ilvl w:val="0"/>
          <w:numId w:val="4"/>
        </w:numPr>
        <w:ind w:left="425" w:hanging="425"/>
      </w:pPr>
      <w:r w:rsidRPr="00A2561B">
        <w:t xml:space="preserve">Zu </w:t>
      </w:r>
      <w:proofErr w:type="spellStart"/>
      <w:r w:rsidRPr="00A2561B">
        <w:t>Ermgassen</w:t>
      </w:r>
      <w:proofErr w:type="spellEnd"/>
      <w:r w:rsidRPr="00A2561B">
        <w:t xml:space="preserve">, P.S.E.; Spalding, M.D.; Blake, B.; Coen, L.D.; Dumbauld, B.; Geiger, S.; Grabowski, J.H.; Grizzle, R.; Luckenbach, M.; McGraw, K.; et al. Historical Ecology with Real Numbers: Past and Present Extent and Biomass of an Imperiled Estuarine Habitat. </w:t>
      </w:r>
      <w:r w:rsidRPr="00F322C9">
        <w:rPr>
          <w:i/>
          <w:iCs/>
        </w:rPr>
        <w:t>Proc. R. Soc. B</w:t>
      </w:r>
      <w:r w:rsidRPr="00A2561B">
        <w:t xml:space="preserve">. </w:t>
      </w:r>
      <w:r w:rsidRPr="00F322C9">
        <w:rPr>
          <w:b/>
          <w:bCs/>
        </w:rPr>
        <w:t>2012</w:t>
      </w:r>
      <w:r w:rsidRPr="00A2561B">
        <w:t xml:space="preserve">, </w:t>
      </w:r>
      <w:r w:rsidRPr="00F322C9">
        <w:rPr>
          <w:i/>
          <w:iCs/>
        </w:rPr>
        <w:t>279</w:t>
      </w:r>
      <w:r w:rsidRPr="00A2561B">
        <w:t>, 3393–3400, doi:</w:t>
      </w:r>
      <w:hyperlink r:id="rId63" w:history="1">
        <w:r w:rsidRPr="00A2561B">
          <w:t>10.1098/rspb.2012.0313</w:t>
        </w:r>
      </w:hyperlink>
      <w:r>
        <w:t>.</w:t>
      </w:r>
    </w:p>
    <w:p w14:paraId="5D9A65E0" w14:textId="77777777" w:rsidR="00EB6045" w:rsidRPr="00EA13E2" w:rsidRDefault="00EB6045" w:rsidP="00EB6045">
      <w:pPr>
        <w:pStyle w:val="MDPI71References"/>
        <w:numPr>
          <w:ilvl w:val="0"/>
          <w:numId w:val="0"/>
        </w:numPr>
      </w:pP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5CDD8D3E" w14:textId="4D40AB33" w:rsidR="007366DB" w:rsidRPr="00EB6045" w:rsidRDefault="007366DB" w:rsidP="00EB6045">
      <w:pPr>
        <w:spacing w:line="240" w:lineRule="auto"/>
        <w:rPr>
          <w:rFonts w:ascii="Times New Roman" w:hAnsi="Times New Roman"/>
          <w:color w:val="auto"/>
        </w:rPr>
      </w:pPr>
    </w:p>
    <w:sectPr w:rsidR="007366DB" w:rsidRPr="00EB6045" w:rsidSect="00671516">
      <w:headerReference w:type="even" r:id="rId64"/>
      <w:headerReference w:type="default" r:id="rId65"/>
      <w:footerReference w:type="default" r:id="rId66"/>
      <w:headerReference w:type="first" r:id="rId67"/>
      <w:footerReference w:type="first" r:id="rId6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revost, Hans" w:date="2024-04-19T08:52:00Z" w:initials="HP">
    <w:p w14:paraId="24194933" w14:textId="77777777" w:rsidR="001C7E40" w:rsidRDefault="001C7E40" w:rsidP="001C7E40">
      <w:pPr>
        <w:pStyle w:val="CommentText"/>
        <w:jc w:val="left"/>
      </w:pPr>
      <w:r>
        <w:rPr>
          <w:rStyle w:val="CommentReference"/>
        </w:rPr>
        <w:annotationRef/>
      </w:r>
      <w:r>
        <w:t xml:space="preserve">Use simpler words and sentences throughout the manuscript for better readability </w:t>
      </w:r>
    </w:p>
  </w:comment>
  <w:comment w:id="1" w:author="Prevost, Hans" w:date="2024-04-19T08:50:00Z" w:initials="HP">
    <w:p w14:paraId="3C3CD9BB" w14:textId="2D82BD89" w:rsidR="001C7E40" w:rsidRDefault="001C7E40" w:rsidP="001C7E40">
      <w:pPr>
        <w:pStyle w:val="CommentText"/>
        <w:jc w:val="left"/>
      </w:pPr>
      <w:r>
        <w:rPr>
          <w:rStyle w:val="CommentReference"/>
        </w:rPr>
        <w:annotationRef/>
      </w:r>
      <w:r>
        <w:t>Refer in the caption the meaning of the rectangle in the sea in the top of the figure</w:t>
      </w:r>
    </w:p>
  </w:comment>
  <w:comment w:id="2" w:author="Prevost, Hans" w:date="2024-04-19T08:50:00Z" w:initials="HP">
    <w:p w14:paraId="6EAAB30D" w14:textId="77777777" w:rsidR="001C7E40" w:rsidRDefault="001C7E40" w:rsidP="001C7E40">
      <w:pPr>
        <w:pStyle w:val="CommentText"/>
        <w:jc w:val="left"/>
      </w:pPr>
      <w:r>
        <w:rPr>
          <w:rStyle w:val="CommentReference"/>
        </w:rPr>
        <w:annotationRef/>
      </w:r>
      <w:r>
        <w:t>LOL</w:t>
      </w:r>
    </w:p>
  </w:comment>
  <w:comment w:id="3" w:author="Prevost, Hans" w:date="2024-04-19T08:49:00Z" w:initials="HP">
    <w:p w14:paraId="0D88E6F6" w14:textId="2F39B3DA" w:rsidR="001C7E40" w:rsidRDefault="001C7E40" w:rsidP="001C7E40">
      <w:pPr>
        <w:pStyle w:val="CommentText"/>
        <w:jc w:val="left"/>
      </w:pPr>
      <w:r>
        <w:rPr>
          <w:rStyle w:val="CommentReference"/>
        </w:rPr>
        <w:annotationRef/>
      </w:r>
      <w:r>
        <w:t xml:space="preserve">Important to give the date of the final of the experience not only its beginning </w:t>
      </w:r>
    </w:p>
  </w:comment>
  <w:comment w:id="4" w:author="Prevost, Hans" w:date="2024-04-19T11:04:00Z" w:initials="HP">
    <w:p w14:paraId="11C0AF03" w14:textId="77777777" w:rsidR="00FF76C0" w:rsidRDefault="00FF76C0" w:rsidP="00FF76C0">
      <w:pPr>
        <w:pStyle w:val="CommentText"/>
        <w:jc w:val="left"/>
      </w:pPr>
      <w:r>
        <w:rPr>
          <w:rStyle w:val="CommentReference"/>
        </w:rPr>
        <w:annotationRef/>
      </w:r>
      <w:r>
        <w:t>I think they meant “experiment”</w:t>
      </w:r>
    </w:p>
  </w:comment>
  <w:comment w:id="8" w:author="Prevost, Hans" w:date="2024-04-19T08:48:00Z" w:initials="HP">
    <w:p w14:paraId="60E1CD3E" w14:textId="6A490EF6" w:rsidR="001C7E40" w:rsidRDefault="001C7E40" w:rsidP="001C7E40">
      <w:pPr>
        <w:pStyle w:val="CommentText"/>
        <w:jc w:val="left"/>
      </w:pPr>
      <w:r>
        <w:rPr>
          <w:rStyle w:val="CommentReference"/>
        </w:rPr>
        <w:annotationRef/>
      </w:r>
      <w:r>
        <w:t>Give in the manuscript the statistical parameters of this regression: r, t, df, and p</w:t>
      </w:r>
    </w:p>
  </w:comment>
  <w:comment w:id="9" w:author="Prevost, Hans" w:date="2024-04-19T08:56:00Z" w:initials="HP">
    <w:p w14:paraId="2CF42C2B" w14:textId="77777777" w:rsidR="001C7E40" w:rsidRDefault="001C7E40" w:rsidP="001C7E40">
      <w:pPr>
        <w:pStyle w:val="CommentText"/>
        <w:jc w:val="left"/>
      </w:pPr>
      <w:r>
        <w:rPr>
          <w:rStyle w:val="CommentReference"/>
        </w:rPr>
        <w:annotationRef/>
      </w:r>
      <w:r>
        <w:rPr>
          <w:color w:val="0A0A0A"/>
          <w:highlight w:val="white"/>
        </w:rPr>
        <w:t>The paper reports monthly counts and provides models relating counts to region, year and the length of time the trees were allowed to soak before being collected. Data are displayed monthly in Fig 3, but there is no monthly term amongst the explanatory variables. The analysis does not include separate accounting for within and between site group variability.</w:t>
      </w:r>
    </w:p>
    <w:p w14:paraId="2E4F38A0" w14:textId="77777777" w:rsidR="001C7E40" w:rsidRDefault="001C7E40" w:rsidP="001C7E40">
      <w:pPr>
        <w:pStyle w:val="CommentText"/>
        <w:jc w:val="left"/>
      </w:pPr>
      <w:r>
        <w:rPr>
          <w:color w:val="0A0A0A"/>
          <w:highlight w:val="white"/>
        </w:rPr>
        <w:t>Region and year effects are placeholders for some other unidentified genuine external drivers which need to be sought, and the models cannot be extrapolated. While there is discussion of environmental variables and speculation as to their possible effects, there is no inclusion of these in any model of spat numbers. The clear increase in numbers over the six year period, for example, is unexplained and does not appear to be directly related to any of the environmental variables discussed.   </w:t>
      </w:r>
    </w:p>
    <w:p w14:paraId="32DA3FB2" w14:textId="77777777" w:rsidR="001C7E40" w:rsidRDefault="001C7E40" w:rsidP="001C7E40">
      <w:pPr>
        <w:pStyle w:val="CommentText"/>
        <w:jc w:val="left"/>
      </w:pPr>
      <w:r>
        <w:rPr>
          <w:color w:val="0A0A0A"/>
          <w:highlight w:val="white"/>
        </w:rPr>
        <w:t>This is essentially a descriptive paper not giving any new causal explanations of spat numbers but providing food for thought. The data are a worthwhile addition to our knowledge of spatial and temporal variability in spat establishment.</w:t>
      </w:r>
    </w:p>
  </w:comment>
  <w:comment w:id="10" w:author="Prevost, Hans" w:date="2024-04-19T08:51:00Z" w:initials="HP">
    <w:p w14:paraId="3F2DE1A5" w14:textId="0E69E02D" w:rsidR="001C7E40" w:rsidRDefault="001C7E40" w:rsidP="001C7E40">
      <w:pPr>
        <w:pStyle w:val="CommentText"/>
        <w:jc w:val="left"/>
      </w:pPr>
      <w:r>
        <w:rPr>
          <w:rStyle w:val="CommentReference"/>
        </w:rPr>
        <w:annotationRef/>
      </w:r>
      <w:r>
        <w:t>Needs Hurricane reference</w:t>
      </w:r>
    </w:p>
  </w:comment>
  <w:comment w:id="11" w:author="Prevost, Hans" w:date="2024-04-19T08:52:00Z" w:initials="HP">
    <w:p w14:paraId="4F39054E" w14:textId="77777777" w:rsidR="001C7E40" w:rsidRDefault="001C7E40" w:rsidP="001C7E40">
      <w:pPr>
        <w:pStyle w:val="CommentText"/>
        <w:jc w:val="left"/>
      </w:pPr>
      <w:r>
        <w:rPr>
          <w:rStyle w:val="CommentReference"/>
        </w:rPr>
        <w:annotationRef/>
      </w:r>
      <w:r>
        <w:t>Needs Hurricane reference</w:t>
      </w:r>
    </w:p>
  </w:comment>
  <w:comment w:id="12" w:author="Prevost, Hans" w:date="2024-04-19T08:52:00Z" w:initials="HP">
    <w:p w14:paraId="37932532" w14:textId="77777777" w:rsidR="001C7E40" w:rsidRDefault="001C7E40" w:rsidP="001C7E40">
      <w:pPr>
        <w:pStyle w:val="CommentText"/>
        <w:jc w:val="left"/>
      </w:pPr>
      <w:r>
        <w:rPr>
          <w:rStyle w:val="CommentReference"/>
        </w:rPr>
        <w:annotationRef/>
      </w:r>
      <w:r>
        <w:t xml:space="preserve">Needs hurricane reference </w:t>
      </w:r>
    </w:p>
  </w:comment>
  <w:comment w:id="14" w:author="Prevost, Hans" w:date="2024-04-19T08:54:00Z" w:initials="HP">
    <w:p w14:paraId="25ADA8CA" w14:textId="77777777" w:rsidR="001C7E40" w:rsidRDefault="001C7E40" w:rsidP="001C7E40">
      <w:pPr>
        <w:pStyle w:val="CommentText"/>
        <w:jc w:val="left"/>
      </w:pPr>
      <w:r>
        <w:rPr>
          <w:rStyle w:val="CommentReference"/>
        </w:rPr>
        <w:annotationRef/>
      </w:r>
      <w:r>
        <w:t>Because this study focuses on the demand and research results for oyster reefs in some parts of Florida, it is necessary to cite similar research results from other regions (e.g. Australia) to compare and discuss the results of this study</w:t>
      </w:r>
    </w:p>
  </w:comment>
  <w:comment w:id="15" w:author="Prevost, Hans" w:date="2024-04-19T11:50:00Z" w:initials="HP">
    <w:p w14:paraId="6E48CEC7" w14:textId="77777777" w:rsidR="001442D8" w:rsidRDefault="001442D8" w:rsidP="001442D8">
      <w:pPr>
        <w:pStyle w:val="CommentText"/>
        <w:jc w:val="left"/>
      </w:pPr>
      <w:r>
        <w:rPr>
          <w:rStyle w:val="CommentReference"/>
        </w:rPr>
        <w:annotationRef/>
      </w:r>
      <w:r>
        <w:t xml:space="preserve">I do not think this is necessary. We compared and discussed it with other relevant studies done on the Gulf and East coasts, which I think is enough.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194933" w15:done="0"/>
  <w15:commentEx w15:paraId="3C3CD9BB" w15:done="1"/>
  <w15:commentEx w15:paraId="6EAAB30D" w15:paraIdParent="3C3CD9BB" w15:done="1"/>
  <w15:commentEx w15:paraId="0D88E6F6" w15:done="1"/>
  <w15:commentEx w15:paraId="11C0AF03" w15:paraIdParent="0D88E6F6" w15:done="1"/>
  <w15:commentEx w15:paraId="60E1CD3E" w15:done="1"/>
  <w15:commentEx w15:paraId="32DA3FB2" w15:done="0"/>
  <w15:commentEx w15:paraId="3F2DE1A5" w15:done="0"/>
  <w15:commentEx w15:paraId="4F39054E" w15:done="0"/>
  <w15:commentEx w15:paraId="37932532" w15:done="0"/>
  <w15:commentEx w15:paraId="25ADA8CA" w15:done="0"/>
  <w15:commentEx w15:paraId="6E48CEC7" w15:paraIdParent="25ADA8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6CF9A3" w16cex:dateUtc="2024-04-19T12:52:00Z"/>
  <w16cex:commentExtensible w16cex:durableId="28A5B5C1" w16cex:dateUtc="2024-04-19T12:50:00Z"/>
  <w16cex:commentExtensible w16cex:durableId="1AD63D40" w16cex:dateUtc="2024-04-19T12:50:00Z"/>
  <w16cex:commentExtensible w16cex:durableId="7AB5716E" w16cex:dateUtc="2024-04-19T12:49:00Z"/>
  <w16cex:commentExtensible w16cex:durableId="42F518B5" w16cex:dateUtc="2024-04-19T15:04:00Z"/>
  <w16cex:commentExtensible w16cex:durableId="4DEE0F05" w16cex:dateUtc="2024-04-19T12:48:00Z"/>
  <w16cex:commentExtensible w16cex:durableId="0A78F406" w16cex:dateUtc="2024-04-19T12:56:00Z"/>
  <w16cex:commentExtensible w16cex:durableId="3E1CB147" w16cex:dateUtc="2024-04-19T12:51:00Z"/>
  <w16cex:commentExtensible w16cex:durableId="5789D558" w16cex:dateUtc="2024-04-19T12:52:00Z"/>
  <w16cex:commentExtensible w16cex:durableId="19498935" w16cex:dateUtc="2024-04-19T12:52:00Z"/>
  <w16cex:commentExtensible w16cex:durableId="30D40709" w16cex:dateUtc="2024-04-19T12:54:00Z"/>
  <w16cex:commentExtensible w16cex:durableId="5A5F6A37" w16cex:dateUtc="2024-04-19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194933" w16cid:durableId="1F6CF9A3"/>
  <w16cid:commentId w16cid:paraId="3C3CD9BB" w16cid:durableId="28A5B5C1"/>
  <w16cid:commentId w16cid:paraId="6EAAB30D" w16cid:durableId="1AD63D40"/>
  <w16cid:commentId w16cid:paraId="0D88E6F6" w16cid:durableId="7AB5716E"/>
  <w16cid:commentId w16cid:paraId="11C0AF03" w16cid:durableId="42F518B5"/>
  <w16cid:commentId w16cid:paraId="60E1CD3E" w16cid:durableId="4DEE0F05"/>
  <w16cid:commentId w16cid:paraId="32DA3FB2" w16cid:durableId="0A78F406"/>
  <w16cid:commentId w16cid:paraId="3F2DE1A5" w16cid:durableId="3E1CB147"/>
  <w16cid:commentId w16cid:paraId="4F39054E" w16cid:durableId="5789D558"/>
  <w16cid:commentId w16cid:paraId="37932532" w16cid:durableId="19498935"/>
  <w16cid:commentId w16cid:paraId="25ADA8CA" w16cid:durableId="30D40709"/>
  <w16cid:commentId w16cid:paraId="6E48CEC7" w16cid:durableId="5A5F6A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600ED" w14:textId="77777777" w:rsidR="00671516" w:rsidRDefault="00671516">
      <w:pPr>
        <w:spacing w:line="240" w:lineRule="auto"/>
      </w:pPr>
      <w:r>
        <w:separator/>
      </w:r>
    </w:p>
  </w:endnote>
  <w:endnote w:type="continuationSeparator" w:id="0">
    <w:p w14:paraId="2EB8C9D8" w14:textId="77777777" w:rsidR="00671516" w:rsidRDefault="006715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B75D9" w14:textId="77777777" w:rsidR="00671516" w:rsidRDefault="00671516">
      <w:pPr>
        <w:spacing w:line="240" w:lineRule="auto"/>
      </w:pPr>
      <w:r>
        <w:separator/>
      </w:r>
    </w:p>
  </w:footnote>
  <w:footnote w:type="continuationSeparator" w:id="0">
    <w:p w14:paraId="3ED0BF5E" w14:textId="77777777" w:rsidR="00671516" w:rsidRDefault="006715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B4A1E"/>
    <w:multiLevelType w:val="hybridMultilevel"/>
    <w:tmpl w:val="AE6E2426"/>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6"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7"/>
  </w:num>
  <w:num w:numId="2" w16cid:durableId="808013828">
    <w:abstractNumId w:val="9"/>
  </w:num>
  <w:num w:numId="3" w16cid:durableId="683214912">
    <w:abstractNumId w:val="5"/>
  </w:num>
  <w:num w:numId="4" w16cid:durableId="2116290894">
    <w:abstractNumId w:val="5"/>
  </w:num>
  <w:num w:numId="5" w16cid:durableId="641428425">
    <w:abstractNumId w:val="8"/>
  </w:num>
  <w:num w:numId="6" w16cid:durableId="1669210697">
    <w:abstractNumId w:val="13"/>
  </w:num>
  <w:num w:numId="7" w16cid:durableId="1474831307">
    <w:abstractNumId w:val="4"/>
  </w:num>
  <w:num w:numId="8" w16cid:durableId="1550074159">
    <w:abstractNumId w:val="13"/>
  </w:num>
  <w:num w:numId="9" w16cid:durableId="1696686393">
    <w:abstractNumId w:val="4"/>
  </w:num>
  <w:num w:numId="10" w16cid:durableId="649596680">
    <w:abstractNumId w:val="13"/>
  </w:num>
  <w:num w:numId="11" w16cid:durableId="1553730032">
    <w:abstractNumId w:val="4"/>
  </w:num>
  <w:num w:numId="12" w16cid:durableId="612204241">
    <w:abstractNumId w:val="14"/>
  </w:num>
  <w:num w:numId="13" w16cid:durableId="341664646">
    <w:abstractNumId w:val="13"/>
  </w:num>
  <w:num w:numId="14" w16cid:durableId="308245792">
    <w:abstractNumId w:val="4"/>
  </w:num>
  <w:num w:numId="15" w16cid:durableId="1760324132">
    <w:abstractNumId w:val="1"/>
  </w:num>
  <w:num w:numId="16" w16cid:durableId="883372447">
    <w:abstractNumId w:val="12"/>
  </w:num>
  <w:num w:numId="17" w16cid:durableId="1206062450">
    <w:abstractNumId w:val="1"/>
  </w:num>
  <w:num w:numId="18" w16cid:durableId="1807507717">
    <w:abstractNumId w:val="13"/>
  </w:num>
  <w:num w:numId="19" w16cid:durableId="305622706">
    <w:abstractNumId w:val="4"/>
  </w:num>
  <w:num w:numId="20" w16cid:durableId="877623263">
    <w:abstractNumId w:val="1"/>
  </w:num>
  <w:num w:numId="21" w16cid:durableId="1976982980">
    <w:abstractNumId w:val="3"/>
  </w:num>
  <w:num w:numId="22" w16cid:durableId="1704944582">
    <w:abstractNumId w:val="16"/>
  </w:num>
  <w:num w:numId="23" w16cid:durableId="1978946329">
    <w:abstractNumId w:val="17"/>
  </w:num>
  <w:num w:numId="24" w16cid:durableId="1852142647">
    <w:abstractNumId w:val="6"/>
  </w:num>
  <w:num w:numId="25" w16cid:durableId="1351419485">
    <w:abstractNumId w:val="10"/>
  </w:num>
  <w:num w:numId="26" w16cid:durableId="1625038771">
    <w:abstractNumId w:val="17"/>
  </w:num>
  <w:num w:numId="27" w16cid:durableId="130296310">
    <w:abstractNumId w:val="17"/>
  </w:num>
  <w:num w:numId="28" w16cid:durableId="1036657527">
    <w:abstractNumId w:val="15"/>
  </w:num>
  <w:num w:numId="29" w16cid:durableId="458303412">
    <w:abstractNumId w:val="17"/>
  </w:num>
  <w:num w:numId="30" w16cid:durableId="52628604">
    <w:abstractNumId w:val="2"/>
  </w:num>
  <w:num w:numId="31" w16cid:durableId="511380736">
    <w:abstractNumId w:val="11"/>
  </w:num>
  <w:num w:numId="32" w16cid:durableId="1140541554">
    <w:abstractNumId w:val="17"/>
  </w:num>
  <w:num w:numId="33" w16cid:durableId="1331788011">
    <w:abstractNumId w:val="17"/>
  </w:num>
  <w:num w:numId="34" w16cid:durableId="768622918">
    <w:abstractNumId w:val="0"/>
  </w:num>
  <w:num w:numId="35" w16cid:durableId="508641712">
    <w:abstractNumId w:val="17"/>
  </w:num>
  <w:num w:numId="36" w16cid:durableId="226111742">
    <w:abstractNumId w:val="17"/>
  </w:num>
  <w:num w:numId="37" w16cid:durableId="3128303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revost, Hans">
    <w15:presenceInfo w15:providerId="AD" w15:userId="S::Hans.Prevost@FloridaDEP.gov::da75cd18-ea4d-4d9d-8aa9-f0136c9aff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0932"/>
    <w:rsid w:val="00004CEC"/>
    <w:rsid w:val="000075B7"/>
    <w:rsid w:val="00007708"/>
    <w:rsid w:val="00010F28"/>
    <w:rsid w:val="00017260"/>
    <w:rsid w:val="00021FEE"/>
    <w:rsid w:val="000220AC"/>
    <w:rsid w:val="0002547D"/>
    <w:rsid w:val="000304F7"/>
    <w:rsid w:val="00040BF5"/>
    <w:rsid w:val="00044B93"/>
    <w:rsid w:val="00046F08"/>
    <w:rsid w:val="000478AE"/>
    <w:rsid w:val="00050626"/>
    <w:rsid w:val="00051982"/>
    <w:rsid w:val="0005725A"/>
    <w:rsid w:val="00057459"/>
    <w:rsid w:val="000575D7"/>
    <w:rsid w:val="000652DC"/>
    <w:rsid w:val="00067BD3"/>
    <w:rsid w:val="00076591"/>
    <w:rsid w:val="00080DF4"/>
    <w:rsid w:val="000818BB"/>
    <w:rsid w:val="00086D4A"/>
    <w:rsid w:val="00091868"/>
    <w:rsid w:val="00092C69"/>
    <w:rsid w:val="00092E16"/>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0F7256"/>
    <w:rsid w:val="00101043"/>
    <w:rsid w:val="00101EAB"/>
    <w:rsid w:val="00104112"/>
    <w:rsid w:val="001050D0"/>
    <w:rsid w:val="0010747B"/>
    <w:rsid w:val="001101B0"/>
    <w:rsid w:val="001143BB"/>
    <w:rsid w:val="0011552B"/>
    <w:rsid w:val="0011603F"/>
    <w:rsid w:val="00117ADA"/>
    <w:rsid w:val="001218B4"/>
    <w:rsid w:val="0012334A"/>
    <w:rsid w:val="00126D19"/>
    <w:rsid w:val="001277BF"/>
    <w:rsid w:val="00130B25"/>
    <w:rsid w:val="00131BFE"/>
    <w:rsid w:val="0013240F"/>
    <w:rsid w:val="00132795"/>
    <w:rsid w:val="00133676"/>
    <w:rsid w:val="00133EA8"/>
    <w:rsid w:val="001401B6"/>
    <w:rsid w:val="00143760"/>
    <w:rsid w:val="001442D8"/>
    <w:rsid w:val="00144DEB"/>
    <w:rsid w:val="00147BF2"/>
    <w:rsid w:val="00156CEC"/>
    <w:rsid w:val="00157E7C"/>
    <w:rsid w:val="00171D95"/>
    <w:rsid w:val="001722AB"/>
    <w:rsid w:val="00177126"/>
    <w:rsid w:val="0017794B"/>
    <w:rsid w:val="0018024A"/>
    <w:rsid w:val="001838B0"/>
    <w:rsid w:val="00186909"/>
    <w:rsid w:val="001954EA"/>
    <w:rsid w:val="001A3D8E"/>
    <w:rsid w:val="001A4D3A"/>
    <w:rsid w:val="001A51FC"/>
    <w:rsid w:val="001A774C"/>
    <w:rsid w:val="001B08D9"/>
    <w:rsid w:val="001B3718"/>
    <w:rsid w:val="001B431E"/>
    <w:rsid w:val="001B4AC4"/>
    <w:rsid w:val="001B54F5"/>
    <w:rsid w:val="001B7350"/>
    <w:rsid w:val="001B776C"/>
    <w:rsid w:val="001B7C04"/>
    <w:rsid w:val="001C0AA1"/>
    <w:rsid w:val="001C2143"/>
    <w:rsid w:val="001C7B23"/>
    <w:rsid w:val="001C7E40"/>
    <w:rsid w:val="001D00F2"/>
    <w:rsid w:val="001D12BD"/>
    <w:rsid w:val="001D5F97"/>
    <w:rsid w:val="001D72B8"/>
    <w:rsid w:val="001E1B4F"/>
    <w:rsid w:val="001E2AEB"/>
    <w:rsid w:val="001E5357"/>
    <w:rsid w:val="001E67C5"/>
    <w:rsid w:val="001E7677"/>
    <w:rsid w:val="001F151A"/>
    <w:rsid w:val="001F193B"/>
    <w:rsid w:val="001F297F"/>
    <w:rsid w:val="00204318"/>
    <w:rsid w:val="0021236B"/>
    <w:rsid w:val="00214E45"/>
    <w:rsid w:val="00217165"/>
    <w:rsid w:val="00221439"/>
    <w:rsid w:val="00221AA8"/>
    <w:rsid w:val="00222C23"/>
    <w:rsid w:val="00223CB9"/>
    <w:rsid w:val="00226532"/>
    <w:rsid w:val="00226B6A"/>
    <w:rsid w:val="00226D97"/>
    <w:rsid w:val="00231A59"/>
    <w:rsid w:val="002329D9"/>
    <w:rsid w:val="00232EDC"/>
    <w:rsid w:val="002345C2"/>
    <w:rsid w:val="002346ED"/>
    <w:rsid w:val="00234DC6"/>
    <w:rsid w:val="00234EF2"/>
    <w:rsid w:val="002351AA"/>
    <w:rsid w:val="002365DF"/>
    <w:rsid w:val="00237590"/>
    <w:rsid w:val="00241678"/>
    <w:rsid w:val="00242138"/>
    <w:rsid w:val="002521A5"/>
    <w:rsid w:val="00254FEF"/>
    <w:rsid w:val="002563F0"/>
    <w:rsid w:val="00257758"/>
    <w:rsid w:val="00270D15"/>
    <w:rsid w:val="00276247"/>
    <w:rsid w:val="00276E3A"/>
    <w:rsid w:val="00276ED8"/>
    <w:rsid w:val="00276F65"/>
    <w:rsid w:val="00277C90"/>
    <w:rsid w:val="00280FDA"/>
    <w:rsid w:val="002811C8"/>
    <w:rsid w:val="00282A3D"/>
    <w:rsid w:val="002878AC"/>
    <w:rsid w:val="0029071E"/>
    <w:rsid w:val="00294401"/>
    <w:rsid w:val="002A03DF"/>
    <w:rsid w:val="002A4156"/>
    <w:rsid w:val="002A5893"/>
    <w:rsid w:val="002A7E0A"/>
    <w:rsid w:val="002B240F"/>
    <w:rsid w:val="002B5A64"/>
    <w:rsid w:val="002B6EA5"/>
    <w:rsid w:val="002C6121"/>
    <w:rsid w:val="002D036E"/>
    <w:rsid w:val="002D2B70"/>
    <w:rsid w:val="002D4783"/>
    <w:rsid w:val="002E2CD6"/>
    <w:rsid w:val="002E2D26"/>
    <w:rsid w:val="002E572E"/>
    <w:rsid w:val="002E619D"/>
    <w:rsid w:val="002F009D"/>
    <w:rsid w:val="002F5BEF"/>
    <w:rsid w:val="00302325"/>
    <w:rsid w:val="0030257D"/>
    <w:rsid w:val="00304CA2"/>
    <w:rsid w:val="0030717B"/>
    <w:rsid w:val="0030780D"/>
    <w:rsid w:val="00310C53"/>
    <w:rsid w:val="00312A6B"/>
    <w:rsid w:val="00326141"/>
    <w:rsid w:val="00326F2B"/>
    <w:rsid w:val="003308A6"/>
    <w:rsid w:val="00333072"/>
    <w:rsid w:val="003357F5"/>
    <w:rsid w:val="00337877"/>
    <w:rsid w:val="003406F3"/>
    <w:rsid w:val="00344D6A"/>
    <w:rsid w:val="003474F3"/>
    <w:rsid w:val="00351345"/>
    <w:rsid w:val="0035772A"/>
    <w:rsid w:val="00371A05"/>
    <w:rsid w:val="003727A8"/>
    <w:rsid w:val="00372A6C"/>
    <w:rsid w:val="00372E18"/>
    <w:rsid w:val="00376D7B"/>
    <w:rsid w:val="003774F3"/>
    <w:rsid w:val="0038653C"/>
    <w:rsid w:val="003901A6"/>
    <w:rsid w:val="00391D47"/>
    <w:rsid w:val="00391E09"/>
    <w:rsid w:val="00392B78"/>
    <w:rsid w:val="003932C4"/>
    <w:rsid w:val="00394831"/>
    <w:rsid w:val="00395E7F"/>
    <w:rsid w:val="003A44C4"/>
    <w:rsid w:val="003A5E7B"/>
    <w:rsid w:val="003B1A90"/>
    <w:rsid w:val="003B1FD0"/>
    <w:rsid w:val="003B42B1"/>
    <w:rsid w:val="003B6124"/>
    <w:rsid w:val="003C27C1"/>
    <w:rsid w:val="003C39A9"/>
    <w:rsid w:val="003C61AA"/>
    <w:rsid w:val="003C6B0C"/>
    <w:rsid w:val="003C764D"/>
    <w:rsid w:val="003C7C4D"/>
    <w:rsid w:val="003D1449"/>
    <w:rsid w:val="003D2CFE"/>
    <w:rsid w:val="003D2E82"/>
    <w:rsid w:val="003D3E4A"/>
    <w:rsid w:val="003D5BF8"/>
    <w:rsid w:val="003D65E7"/>
    <w:rsid w:val="003F044B"/>
    <w:rsid w:val="003F4DA0"/>
    <w:rsid w:val="003F6CCD"/>
    <w:rsid w:val="00401B9D"/>
    <w:rsid w:val="00401D30"/>
    <w:rsid w:val="00405C5A"/>
    <w:rsid w:val="0040650D"/>
    <w:rsid w:val="00407D5D"/>
    <w:rsid w:val="00412C58"/>
    <w:rsid w:val="00413A22"/>
    <w:rsid w:val="004157AD"/>
    <w:rsid w:val="00421B52"/>
    <w:rsid w:val="0042245B"/>
    <w:rsid w:val="004250A0"/>
    <w:rsid w:val="00425682"/>
    <w:rsid w:val="0043151B"/>
    <w:rsid w:val="004352B5"/>
    <w:rsid w:val="00440DA1"/>
    <w:rsid w:val="00445C50"/>
    <w:rsid w:val="004462DA"/>
    <w:rsid w:val="00447DDA"/>
    <w:rsid w:val="00450EAA"/>
    <w:rsid w:val="004565C6"/>
    <w:rsid w:val="0045667F"/>
    <w:rsid w:val="004612D1"/>
    <w:rsid w:val="00461643"/>
    <w:rsid w:val="00466576"/>
    <w:rsid w:val="00470765"/>
    <w:rsid w:val="004750A2"/>
    <w:rsid w:val="00477776"/>
    <w:rsid w:val="0048252C"/>
    <w:rsid w:val="00482E36"/>
    <w:rsid w:val="0048373F"/>
    <w:rsid w:val="00485B91"/>
    <w:rsid w:val="00490721"/>
    <w:rsid w:val="00494C72"/>
    <w:rsid w:val="004952E5"/>
    <w:rsid w:val="00497E01"/>
    <w:rsid w:val="004A02AA"/>
    <w:rsid w:val="004A032B"/>
    <w:rsid w:val="004A1173"/>
    <w:rsid w:val="004A144E"/>
    <w:rsid w:val="004A4A3D"/>
    <w:rsid w:val="004A5805"/>
    <w:rsid w:val="004A72BC"/>
    <w:rsid w:val="004A75C9"/>
    <w:rsid w:val="004B0487"/>
    <w:rsid w:val="004B1244"/>
    <w:rsid w:val="004B61E8"/>
    <w:rsid w:val="004B7A35"/>
    <w:rsid w:val="004B7CAC"/>
    <w:rsid w:val="004C569F"/>
    <w:rsid w:val="004C7B4D"/>
    <w:rsid w:val="004D43CE"/>
    <w:rsid w:val="004D6755"/>
    <w:rsid w:val="004D7AC0"/>
    <w:rsid w:val="004E1B69"/>
    <w:rsid w:val="004E3CC5"/>
    <w:rsid w:val="004E4638"/>
    <w:rsid w:val="004E67CC"/>
    <w:rsid w:val="004F3BED"/>
    <w:rsid w:val="004F4E31"/>
    <w:rsid w:val="004F62D5"/>
    <w:rsid w:val="004F6B19"/>
    <w:rsid w:val="005043EF"/>
    <w:rsid w:val="00507576"/>
    <w:rsid w:val="00507B18"/>
    <w:rsid w:val="0051029B"/>
    <w:rsid w:val="005123B2"/>
    <w:rsid w:val="0051790D"/>
    <w:rsid w:val="00522B6E"/>
    <w:rsid w:val="00523512"/>
    <w:rsid w:val="00525176"/>
    <w:rsid w:val="005332DA"/>
    <w:rsid w:val="00534E89"/>
    <w:rsid w:val="00537315"/>
    <w:rsid w:val="0054151A"/>
    <w:rsid w:val="005430A3"/>
    <w:rsid w:val="00544645"/>
    <w:rsid w:val="00545F27"/>
    <w:rsid w:val="00546AE6"/>
    <w:rsid w:val="00552FF0"/>
    <w:rsid w:val="00554BAA"/>
    <w:rsid w:val="00570D86"/>
    <w:rsid w:val="005713CE"/>
    <w:rsid w:val="005744AF"/>
    <w:rsid w:val="0057478D"/>
    <w:rsid w:val="005753B3"/>
    <w:rsid w:val="00575A53"/>
    <w:rsid w:val="00576FD6"/>
    <w:rsid w:val="00580667"/>
    <w:rsid w:val="00581420"/>
    <w:rsid w:val="00582635"/>
    <w:rsid w:val="005865FF"/>
    <w:rsid w:val="005973A4"/>
    <w:rsid w:val="005A5FAD"/>
    <w:rsid w:val="005A772A"/>
    <w:rsid w:val="005B1A6E"/>
    <w:rsid w:val="005B2109"/>
    <w:rsid w:val="005B33EA"/>
    <w:rsid w:val="005B6D60"/>
    <w:rsid w:val="005B792E"/>
    <w:rsid w:val="005B795A"/>
    <w:rsid w:val="005C30EE"/>
    <w:rsid w:val="005D0001"/>
    <w:rsid w:val="005D144C"/>
    <w:rsid w:val="005D1B0D"/>
    <w:rsid w:val="005D2897"/>
    <w:rsid w:val="005D41A8"/>
    <w:rsid w:val="005D76F4"/>
    <w:rsid w:val="005D7F00"/>
    <w:rsid w:val="005E1C78"/>
    <w:rsid w:val="005E1D25"/>
    <w:rsid w:val="005E1F29"/>
    <w:rsid w:val="005E42B8"/>
    <w:rsid w:val="005E59A6"/>
    <w:rsid w:val="005E6A8C"/>
    <w:rsid w:val="005F19C0"/>
    <w:rsid w:val="005F1C40"/>
    <w:rsid w:val="005F3142"/>
    <w:rsid w:val="005F3F1F"/>
    <w:rsid w:val="005F7DC2"/>
    <w:rsid w:val="00601416"/>
    <w:rsid w:val="00606829"/>
    <w:rsid w:val="00613B44"/>
    <w:rsid w:val="006173E7"/>
    <w:rsid w:val="00620423"/>
    <w:rsid w:val="00624E3D"/>
    <w:rsid w:val="00626680"/>
    <w:rsid w:val="0063125C"/>
    <w:rsid w:val="00631401"/>
    <w:rsid w:val="00632C6D"/>
    <w:rsid w:val="00632FCF"/>
    <w:rsid w:val="00634F8A"/>
    <w:rsid w:val="006357AE"/>
    <w:rsid w:val="0064278F"/>
    <w:rsid w:val="006449F0"/>
    <w:rsid w:val="00647442"/>
    <w:rsid w:val="00647BC3"/>
    <w:rsid w:val="00652997"/>
    <w:rsid w:val="0065735A"/>
    <w:rsid w:val="0066123A"/>
    <w:rsid w:val="00661BF0"/>
    <w:rsid w:val="00664A4D"/>
    <w:rsid w:val="006650BA"/>
    <w:rsid w:val="00667AA4"/>
    <w:rsid w:val="006702E5"/>
    <w:rsid w:val="00670FE2"/>
    <w:rsid w:val="00671516"/>
    <w:rsid w:val="006722E5"/>
    <w:rsid w:val="00672FC2"/>
    <w:rsid w:val="00681E08"/>
    <w:rsid w:val="00681EB3"/>
    <w:rsid w:val="00684399"/>
    <w:rsid w:val="0068752C"/>
    <w:rsid w:val="00687D2F"/>
    <w:rsid w:val="00692393"/>
    <w:rsid w:val="006932B5"/>
    <w:rsid w:val="00697BC8"/>
    <w:rsid w:val="006A10DE"/>
    <w:rsid w:val="006A26EB"/>
    <w:rsid w:val="006A29FB"/>
    <w:rsid w:val="006A6CEC"/>
    <w:rsid w:val="006A79D1"/>
    <w:rsid w:val="006B1741"/>
    <w:rsid w:val="006C006D"/>
    <w:rsid w:val="006C1C4B"/>
    <w:rsid w:val="006C2654"/>
    <w:rsid w:val="006C28BB"/>
    <w:rsid w:val="006C3271"/>
    <w:rsid w:val="006C5F26"/>
    <w:rsid w:val="006C6312"/>
    <w:rsid w:val="006C6A23"/>
    <w:rsid w:val="006D43FD"/>
    <w:rsid w:val="006E5BBD"/>
    <w:rsid w:val="006F1486"/>
    <w:rsid w:val="006F22C0"/>
    <w:rsid w:val="006F320B"/>
    <w:rsid w:val="006F50A8"/>
    <w:rsid w:val="006F5CBD"/>
    <w:rsid w:val="0070389B"/>
    <w:rsid w:val="00711503"/>
    <w:rsid w:val="00714EF0"/>
    <w:rsid w:val="00715ADB"/>
    <w:rsid w:val="00716690"/>
    <w:rsid w:val="0071771B"/>
    <w:rsid w:val="00717805"/>
    <w:rsid w:val="007206CE"/>
    <w:rsid w:val="007209B4"/>
    <w:rsid w:val="00721B5A"/>
    <w:rsid w:val="00724C95"/>
    <w:rsid w:val="00726EB1"/>
    <w:rsid w:val="00727027"/>
    <w:rsid w:val="007278EE"/>
    <w:rsid w:val="007366DB"/>
    <w:rsid w:val="00743CE2"/>
    <w:rsid w:val="00744DDF"/>
    <w:rsid w:val="007451D3"/>
    <w:rsid w:val="00746B01"/>
    <w:rsid w:val="00750F58"/>
    <w:rsid w:val="00751D1B"/>
    <w:rsid w:val="00754C37"/>
    <w:rsid w:val="0075532C"/>
    <w:rsid w:val="0075539E"/>
    <w:rsid w:val="007555F2"/>
    <w:rsid w:val="00760267"/>
    <w:rsid w:val="00762893"/>
    <w:rsid w:val="00772518"/>
    <w:rsid w:val="00772776"/>
    <w:rsid w:val="00773E68"/>
    <w:rsid w:val="00774FD8"/>
    <w:rsid w:val="007816F2"/>
    <w:rsid w:val="007824CC"/>
    <w:rsid w:val="00783C5D"/>
    <w:rsid w:val="007870DA"/>
    <w:rsid w:val="0078794A"/>
    <w:rsid w:val="007907E9"/>
    <w:rsid w:val="00792B0D"/>
    <w:rsid w:val="00792F5D"/>
    <w:rsid w:val="007A2B54"/>
    <w:rsid w:val="007A3223"/>
    <w:rsid w:val="007A7B42"/>
    <w:rsid w:val="007B128A"/>
    <w:rsid w:val="007B21D2"/>
    <w:rsid w:val="007B6A78"/>
    <w:rsid w:val="007B7DC6"/>
    <w:rsid w:val="007C027B"/>
    <w:rsid w:val="007C0F57"/>
    <w:rsid w:val="007C28DE"/>
    <w:rsid w:val="007D2F12"/>
    <w:rsid w:val="007D48CB"/>
    <w:rsid w:val="007D4C3D"/>
    <w:rsid w:val="007D6C53"/>
    <w:rsid w:val="007E46E6"/>
    <w:rsid w:val="007E556E"/>
    <w:rsid w:val="007F29BE"/>
    <w:rsid w:val="007F42DB"/>
    <w:rsid w:val="007F4507"/>
    <w:rsid w:val="007F4C77"/>
    <w:rsid w:val="007F4CCA"/>
    <w:rsid w:val="007F6D61"/>
    <w:rsid w:val="007F77AA"/>
    <w:rsid w:val="00804D1D"/>
    <w:rsid w:val="008055CC"/>
    <w:rsid w:val="00805EAE"/>
    <w:rsid w:val="00807C33"/>
    <w:rsid w:val="00810C89"/>
    <w:rsid w:val="00811C5C"/>
    <w:rsid w:val="00812671"/>
    <w:rsid w:val="00815517"/>
    <w:rsid w:val="0082136A"/>
    <w:rsid w:val="008237EF"/>
    <w:rsid w:val="008260C3"/>
    <w:rsid w:val="008279DB"/>
    <w:rsid w:val="0083442A"/>
    <w:rsid w:val="00834436"/>
    <w:rsid w:val="00835389"/>
    <w:rsid w:val="008423DD"/>
    <w:rsid w:val="00847C4A"/>
    <w:rsid w:val="00852C09"/>
    <w:rsid w:val="00852CB0"/>
    <w:rsid w:val="00853BA1"/>
    <w:rsid w:val="00853D06"/>
    <w:rsid w:val="008557F1"/>
    <w:rsid w:val="008572A1"/>
    <w:rsid w:val="00862C72"/>
    <w:rsid w:val="00863DB9"/>
    <w:rsid w:val="00864C49"/>
    <w:rsid w:val="00873698"/>
    <w:rsid w:val="0087452F"/>
    <w:rsid w:val="00875367"/>
    <w:rsid w:val="00887478"/>
    <w:rsid w:val="00890CD4"/>
    <w:rsid w:val="00894302"/>
    <w:rsid w:val="00895433"/>
    <w:rsid w:val="00895895"/>
    <w:rsid w:val="008965CE"/>
    <w:rsid w:val="00896E64"/>
    <w:rsid w:val="008976CF"/>
    <w:rsid w:val="00897CD4"/>
    <w:rsid w:val="008A1B8F"/>
    <w:rsid w:val="008A58CA"/>
    <w:rsid w:val="008B2BC6"/>
    <w:rsid w:val="008B60F4"/>
    <w:rsid w:val="008C053D"/>
    <w:rsid w:val="008D277A"/>
    <w:rsid w:val="008D33C8"/>
    <w:rsid w:val="008D3E09"/>
    <w:rsid w:val="008D5A5F"/>
    <w:rsid w:val="008E4521"/>
    <w:rsid w:val="008E5D61"/>
    <w:rsid w:val="008E5DA7"/>
    <w:rsid w:val="008F54E3"/>
    <w:rsid w:val="00903052"/>
    <w:rsid w:val="00903B84"/>
    <w:rsid w:val="00904381"/>
    <w:rsid w:val="00904DDC"/>
    <w:rsid w:val="009059A1"/>
    <w:rsid w:val="00907645"/>
    <w:rsid w:val="00915A1A"/>
    <w:rsid w:val="00924AF1"/>
    <w:rsid w:val="009264B2"/>
    <w:rsid w:val="00926CDC"/>
    <w:rsid w:val="00926E8F"/>
    <w:rsid w:val="00926FA4"/>
    <w:rsid w:val="00927CF8"/>
    <w:rsid w:val="00930F0B"/>
    <w:rsid w:val="0093484B"/>
    <w:rsid w:val="009349DC"/>
    <w:rsid w:val="009412B8"/>
    <w:rsid w:val="00942848"/>
    <w:rsid w:val="00945046"/>
    <w:rsid w:val="00946B71"/>
    <w:rsid w:val="00946F7C"/>
    <w:rsid w:val="00947FF9"/>
    <w:rsid w:val="00956650"/>
    <w:rsid w:val="00957569"/>
    <w:rsid w:val="00960015"/>
    <w:rsid w:val="00962632"/>
    <w:rsid w:val="0096522B"/>
    <w:rsid w:val="00965781"/>
    <w:rsid w:val="00971FB4"/>
    <w:rsid w:val="009752CF"/>
    <w:rsid w:val="0098020D"/>
    <w:rsid w:val="009803A5"/>
    <w:rsid w:val="00982766"/>
    <w:rsid w:val="00984056"/>
    <w:rsid w:val="0098487A"/>
    <w:rsid w:val="00985928"/>
    <w:rsid w:val="0099153B"/>
    <w:rsid w:val="009A445C"/>
    <w:rsid w:val="009A48C7"/>
    <w:rsid w:val="009A767B"/>
    <w:rsid w:val="009B312F"/>
    <w:rsid w:val="009B3A9E"/>
    <w:rsid w:val="009B53DE"/>
    <w:rsid w:val="009B5537"/>
    <w:rsid w:val="009C1840"/>
    <w:rsid w:val="009C1C13"/>
    <w:rsid w:val="009C3ED3"/>
    <w:rsid w:val="009D0D84"/>
    <w:rsid w:val="009D1CCF"/>
    <w:rsid w:val="009D2CCC"/>
    <w:rsid w:val="009D3ACF"/>
    <w:rsid w:val="009D4A0A"/>
    <w:rsid w:val="009D7400"/>
    <w:rsid w:val="009E1707"/>
    <w:rsid w:val="009E1B1A"/>
    <w:rsid w:val="009E2DF0"/>
    <w:rsid w:val="009E3658"/>
    <w:rsid w:val="009E3A92"/>
    <w:rsid w:val="009F70E6"/>
    <w:rsid w:val="00A00841"/>
    <w:rsid w:val="00A05D40"/>
    <w:rsid w:val="00A06D8D"/>
    <w:rsid w:val="00A122F9"/>
    <w:rsid w:val="00A1301F"/>
    <w:rsid w:val="00A145AA"/>
    <w:rsid w:val="00A17F6A"/>
    <w:rsid w:val="00A2561B"/>
    <w:rsid w:val="00A36974"/>
    <w:rsid w:val="00A433F2"/>
    <w:rsid w:val="00A443D9"/>
    <w:rsid w:val="00A463D6"/>
    <w:rsid w:val="00A47891"/>
    <w:rsid w:val="00A47F7F"/>
    <w:rsid w:val="00A50281"/>
    <w:rsid w:val="00A50EE0"/>
    <w:rsid w:val="00A52053"/>
    <w:rsid w:val="00A52AD2"/>
    <w:rsid w:val="00A57594"/>
    <w:rsid w:val="00A57847"/>
    <w:rsid w:val="00A60566"/>
    <w:rsid w:val="00A6236C"/>
    <w:rsid w:val="00A63493"/>
    <w:rsid w:val="00A75619"/>
    <w:rsid w:val="00A76B6D"/>
    <w:rsid w:val="00A8272A"/>
    <w:rsid w:val="00A86B91"/>
    <w:rsid w:val="00A873FA"/>
    <w:rsid w:val="00A90590"/>
    <w:rsid w:val="00A9758F"/>
    <w:rsid w:val="00AA307B"/>
    <w:rsid w:val="00AA3FC3"/>
    <w:rsid w:val="00AA534B"/>
    <w:rsid w:val="00AA688E"/>
    <w:rsid w:val="00AB2716"/>
    <w:rsid w:val="00AB31F4"/>
    <w:rsid w:val="00AB3EA4"/>
    <w:rsid w:val="00AB6CFE"/>
    <w:rsid w:val="00AB71CE"/>
    <w:rsid w:val="00AC09C3"/>
    <w:rsid w:val="00AC595D"/>
    <w:rsid w:val="00AC668A"/>
    <w:rsid w:val="00AD0B63"/>
    <w:rsid w:val="00AD564F"/>
    <w:rsid w:val="00AE033C"/>
    <w:rsid w:val="00AE7301"/>
    <w:rsid w:val="00AF1F9B"/>
    <w:rsid w:val="00AF2548"/>
    <w:rsid w:val="00AF26BF"/>
    <w:rsid w:val="00AF4791"/>
    <w:rsid w:val="00AF5CB2"/>
    <w:rsid w:val="00B00050"/>
    <w:rsid w:val="00B139E9"/>
    <w:rsid w:val="00B149A7"/>
    <w:rsid w:val="00B155F3"/>
    <w:rsid w:val="00B17922"/>
    <w:rsid w:val="00B21192"/>
    <w:rsid w:val="00B2301E"/>
    <w:rsid w:val="00B24C62"/>
    <w:rsid w:val="00B25A63"/>
    <w:rsid w:val="00B36814"/>
    <w:rsid w:val="00B42085"/>
    <w:rsid w:val="00B426B5"/>
    <w:rsid w:val="00B44FDC"/>
    <w:rsid w:val="00B51AD5"/>
    <w:rsid w:val="00B53B86"/>
    <w:rsid w:val="00B55159"/>
    <w:rsid w:val="00B61829"/>
    <w:rsid w:val="00B61D5A"/>
    <w:rsid w:val="00B70DB7"/>
    <w:rsid w:val="00B727C7"/>
    <w:rsid w:val="00B7282E"/>
    <w:rsid w:val="00B733F9"/>
    <w:rsid w:val="00B75DB3"/>
    <w:rsid w:val="00B7663B"/>
    <w:rsid w:val="00B80854"/>
    <w:rsid w:val="00B80EB7"/>
    <w:rsid w:val="00B82114"/>
    <w:rsid w:val="00B8233D"/>
    <w:rsid w:val="00B82A7D"/>
    <w:rsid w:val="00B8420E"/>
    <w:rsid w:val="00B86B4F"/>
    <w:rsid w:val="00B873A6"/>
    <w:rsid w:val="00B92231"/>
    <w:rsid w:val="00B92ADF"/>
    <w:rsid w:val="00B97E6A"/>
    <w:rsid w:val="00BA04FF"/>
    <w:rsid w:val="00BA09E3"/>
    <w:rsid w:val="00BA0B41"/>
    <w:rsid w:val="00BA5669"/>
    <w:rsid w:val="00BA785D"/>
    <w:rsid w:val="00BB109C"/>
    <w:rsid w:val="00BB3B11"/>
    <w:rsid w:val="00BB418C"/>
    <w:rsid w:val="00BB6DE1"/>
    <w:rsid w:val="00BC0E71"/>
    <w:rsid w:val="00BC1B34"/>
    <w:rsid w:val="00BC3574"/>
    <w:rsid w:val="00BC601B"/>
    <w:rsid w:val="00BD03EF"/>
    <w:rsid w:val="00BD070C"/>
    <w:rsid w:val="00BD6CC2"/>
    <w:rsid w:val="00BE2B4C"/>
    <w:rsid w:val="00BE2DB1"/>
    <w:rsid w:val="00BE30FF"/>
    <w:rsid w:val="00BE7519"/>
    <w:rsid w:val="00BF2A35"/>
    <w:rsid w:val="00BF4464"/>
    <w:rsid w:val="00BF620C"/>
    <w:rsid w:val="00BF705B"/>
    <w:rsid w:val="00C0792A"/>
    <w:rsid w:val="00C10046"/>
    <w:rsid w:val="00C118E4"/>
    <w:rsid w:val="00C21AA9"/>
    <w:rsid w:val="00C21ED6"/>
    <w:rsid w:val="00C26592"/>
    <w:rsid w:val="00C27A85"/>
    <w:rsid w:val="00C33D99"/>
    <w:rsid w:val="00C4310C"/>
    <w:rsid w:val="00C47CBE"/>
    <w:rsid w:val="00C50FC1"/>
    <w:rsid w:val="00C512FE"/>
    <w:rsid w:val="00C5613C"/>
    <w:rsid w:val="00C60077"/>
    <w:rsid w:val="00C60AF5"/>
    <w:rsid w:val="00C63DAC"/>
    <w:rsid w:val="00C65D25"/>
    <w:rsid w:val="00C679A2"/>
    <w:rsid w:val="00C71707"/>
    <w:rsid w:val="00C71986"/>
    <w:rsid w:val="00C771F9"/>
    <w:rsid w:val="00C824D1"/>
    <w:rsid w:val="00C84625"/>
    <w:rsid w:val="00CA0A54"/>
    <w:rsid w:val="00CA30F4"/>
    <w:rsid w:val="00CA7DF9"/>
    <w:rsid w:val="00CA7E44"/>
    <w:rsid w:val="00CA7FDB"/>
    <w:rsid w:val="00CC17F1"/>
    <w:rsid w:val="00CC2B7E"/>
    <w:rsid w:val="00CC5931"/>
    <w:rsid w:val="00CC6761"/>
    <w:rsid w:val="00CC7616"/>
    <w:rsid w:val="00CD2B43"/>
    <w:rsid w:val="00CD3088"/>
    <w:rsid w:val="00CD40D1"/>
    <w:rsid w:val="00CD4E03"/>
    <w:rsid w:val="00CD5EBE"/>
    <w:rsid w:val="00CD755B"/>
    <w:rsid w:val="00CE057F"/>
    <w:rsid w:val="00CE6BFE"/>
    <w:rsid w:val="00CE7AE9"/>
    <w:rsid w:val="00CF156D"/>
    <w:rsid w:val="00CF1E71"/>
    <w:rsid w:val="00CF3E5E"/>
    <w:rsid w:val="00CF49B0"/>
    <w:rsid w:val="00CF5B95"/>
    <w:rsid w:val="00D004DB"/>
    <w:rsid w:val="00D01983"/>
    <w:rsid w:val="00D01E32"/>
    <w:rsid w:val="00D05841"/>
    <w:rsid w:val="00D05994"/>
    <w:rsid w:val="00D06546"/>
    <w:rsid w:val="00D1420A"/>
    <w:rsid w:val="00D146AB"/>
    <w:rsid w:val="00D154A3"/>
    <w:rsid w:val="00D15FAC"/>
    <w:rsid w:val="00D17676"/>
    <w:rsid w:val="00D176C2"/>
    <w:rsid w:val="00D26432"/>
    <w:rsid w:val="00D26750"/>
    <w:rsid w:val="00D30391"/>
    <w:rsid w:val="00D30A1D"/>
    <w:rsid w:val="00D314C8"/>
    <w:rsid w:val="00D31EEC"/>
    <w:rsid w:val="00D32494"/>
    <w:rsid w:val="00D32685"/>
    <w:rsid w:val="00D32C43"/>
    <w:rsid w:val="00D35D64"/>
    <w:rsid w:val="00D36E2D"/>
    <w:rsid w:val="00D36E31"/>
    <w:rsid w:val="00D40421"/>
    <w:rsid w:val="00D41C9A"/>
    <w:rsid w:val="00D42B04"/>
    <w:rsid w:val="00D46C21"/>
    <w:rsid w:val="00D47AB6"/>
    <w:rsid w:val="00D579E2"/>
    <w:rsid w:val="00D627D3"/>
    <w:rsid w:val="00D6472E"/>
    <w:rsid w:val="00D6620D"/>
    <w:rsid w:val="00D67368"/>
    <w:rsid w:val="00D707D9"/>
    <w:rsid w:val="00D738D3"/>
    <w:rsid w:val="00D76013"/>
    <w:rsid w:val="00D77B5F"/>
    <w:rsid w:val="00D82F0C"/>
    <w:rsid w:val="00D84495"/>
    <w:rsid w:val="00D8479D"/>
    <w:rsid w:val="00D870BC"/>
    <w:rsid w:val="00D931AA"/>
    <w:rsid w:val="00D948C3"/>
    <w:rsid w:val="00D95B91"/>
    <w:rsid w:val="00D97A33"/>
    <w:rsid w:val="00DA2E9F"/>
    <w:rsid w:val="00DB195A"/>
    <w:rsid w:val="00DB5A3C"/>
    <w:rsid w:val="00DB5F2B"/>
    <w:rsid w:val="00DB6323"/>
    <w:rsid w:val="00DB66D4"/>
    <w:rsid w:val="00DB6C62"/>
    <w:rsid w:val="00DC6A30"/>
    <w:rsid w:val="00DD1F57"/>
    <w:rsid w:val="00DD55A7"/>
    <w:rsid w:val="00DE076D"/>
    <w:rsid w:val="00DE1187"/>
    <w:rsid w:val="00DE149F"/>
    <w:rsid w:val="00DE24CF"/>
    <w:rsid w:val="00DE2D43"/>
    <w:rsid w:val="00DE5BDE"/>
    <w:rsid w:val="00DF26B5"/>
    <w:rsid w:val="00DF3B95"/>
    <w:rsid w:val="00DF46F1"/>
    <w:rsid w:val="00DF5454"/>
    <w:rsid w:val="00DF652B"/>
    <w:rsid w:val="00DF7F7A"/>
    <w:rsid w:val="00E000B4"/>
    <w:rsid w:val="00E05A87"/>
    <w:rsid w:val="00E10233"/>
    <w:rsid w:val="00E12EBE"/>
    <w:rsid w:val="00E14897"/>
    <w:rsid w:val="00E148DE"/>
    <w:rsid w:val="00E16912"/>
    <w:rsid w:val="00E20F8A"/>
    <w:rsid w:val="00E2758A"/>
    <w:rsid w:val="00E31C5C"/>
    <w:rsid w:val="00E3484E"/>
    <w:rsid w:val="00E36F46"/>
    <w:rsid w:val="00E3755C"/>
    <w:rsid w:val="00E468FC"/>
    <w:rsid w:val="00E51D77"/>
    <w:rsid w:val="00E550AD"/>
    <w:rsid w:val="00E5672A"/>
    <w:rsid w:val="00E603AE"/>
    <w:rsid w:val="00E60986"/>
    <w:rsid w:val="00E61633"/>
    <w:rsid w:val="00E62043"/>
    <w:rsid w:val="00E6444E"/>
    <w:rsid w:val="00E66C87"/>
    <w:rsid w:val="00E71EA8"/>
    <w:rsid w:val="00E720A7"/>
    <w:rsid w:val="00E735AB"/>
    <w:rsid w:val="00E769D6"/>
    <w:rsid w:val="00E80196"/>
    <w:rsid w:val="00E87900"/>
    <w:rsid w:val="00E90660"/>
    <w:rsid w:val="00E932CB"/>
    <w:rsid w:val="00E939AE"/>
    <w:rsid w:val="00EA13E2"/>
    <w:rsid w:val="00EA3C2B"/>
    <w:rsid w:val="00EA57AD"/>
    <w:rsid w:val="00EA760A"/>
    <w:rsid w:val="00EB0170"/>
    <w:rsid w:val="00EB112D"/>
    <w:rsid w:val="00EB267A"/>
    <w:rsid w:val="00EB3CCC"/>
    <w:rsid w:val="00EB6045"/>
    <w:rsid w:val="00EB6601"/>
    <w:rsid w:val="00EC01B7"/>
    <w:rsid w:val="00EC0FF5"/>
    <w:rsid w:val="00EC15FD"/>
    <w:rsid w:val="00EC1E80"/>
    <w:rsid w:val="00EC3906"/>
    <w:rsid w:val="00EC434A"/>
    <w:rsid w:val="00ED10B4"/>
    <w:rsid w:val="00ED45DE"/>
    <w:rsid w:val="00EE3996"/>
    <w:rsid w:val="00EE3EB5"/>
    <w:rsid w:val="00EE6D49"/>
    <w:rsid w:val="00EF2A33"/>
    <w:rsid w:val="00F040BE"/>
    <w:rsid w:val="00F0530F"/>
    <w:rsid w:val="00F118F3"/>
    <w:rsid w:val="00F14C0C"/>
    <w:rsid w:val="00F15E1D"/>
    <w:rsid w:val="00F17115"/>
    <w:rsid w:val="00F25442"/>
    <w:rsid w:val="00F2618B"/>
    <w:rsid w:val="00F27EFF"/>
    <w:rsid w:val="00F34B14"/>
    <w:rsid w:val="00F43C81"/>
    <w:rsid w:val="00F5057C"/>
    <w:rsid w:val="00F539AD"/>
    <w:rsid w:val="00F61054"/>
    <w:rsid w:val="00F66296"/>
    <w:rsid w:val="00F7266F"/>
    <w:rsid w:val="00F77548"/>
    <w:rsid w:val="00F80ABE"/>
    <w:rsid w:val="00F8504B"/>
    <w:rsid w:val="00F854CC"/>
    <w:rsid w:val="00F93026"/>
    <w:rsid w:val="00F963E8"/>
    <w:rsid w:val="00F9793E"/>
    <w:rsid w:val="00FA24C3"/>
    <w:rsid w:val="00FA2EFD"/>
    <w:rsid w:val="00FA3060"/>
    <w:rsid w:val="00FA6861"/>
    <w:rsid w:val="00FA6A98"/>
    <w:rsid w:val="00FA71FF"/>
    <w:rsid w:val="00FA7D98"/>
    <w:rsid w:val="00FC1B26"/>
    <w:rsid w:val="00FC22C9"/>
    <w:rsid w:val="00FC758B"/>
    <w:rsid w:val="00FD14A9"/>
    <w:rsid w:val="00FD3734"/>
    <w:rsid w:val="00FD48A4"/>
    <w:rsid w:val="00FD497D"/>
    <w:rsid w:val="00FE785B"/>
    <w:rsid w:val="00FF05ED"/>
    <w:rsid w:val="00FF1CFB"/>
    <w:rsid w:val="00FF1DA8"/>
    <w:rsid w:val="00FF2611"/>
    <w:rsid w:val="00FF4118"/>
    <w:rsid w:val="00FF74B4"/>
    <w:rsid w:val="00FF76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9B0"/>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190637">
      <w:bodyDiv w:val="1"/>
      <w:marLeft w:val="0"/>
      <w:marRight w:val="0"/>
      <w:marTop w:val="0"/>
      <w:marBottom w:val="0"/>
      <w:divBdr>
        <w:top w:val="none" w:sz="0" w:space="0" w:color="auto"/>
        <w:left w:val="none" w:sz="0" w:space="0" w:color="auto"/>
        <w:bottom w:val="none" w:sz="0" w:space="0" w:color="auto"/>
        <w:right w:val="none" w:sz="0" w:space="0" w:color="auto"/>
      </w:divBdr>
      <w:divsChild>
        <w:div w:id="808474700">
          <w:marLeft w:val="0"/>
          <w:marRight w:val="0"/>
          <w:marTop w:val="0"/>
          <w:marBottom w:val="0"/>
          <w:divBdr>
            <w:top w:val="none" w:sz="0" w:space="0" w:color="auto"/>
            <w:left w:val="none" w:sz="0" w:space="0" w:color="auto"/>
            <w:bottom w:val="none" w:sz="0" w:space="0" w:color="auto"/>
            <w:right w:val="none" w:sz="0" w:space="0" w:color="auto"/>
          </w:divBdr>
          <w:divsChild>
            <w:div w:id="868490533">
              <w:marLeft w:val="0"/>
              <w:marRight w:val="0"/>
              <w:marTop w:val="0"/>
              <w:marBottom w:val="0"/>
              <w:divBdr>
                <w:top w:val="none" w:sz="0" w:space="0" w:color="auto"/>
                <w:left w:val="none" w:sz="0" w:space="0" w:color="auto"/>
                <w:bottom w:val="none" w:sz="0" w:space="0" w:color="auto"/>
                <w:right w:val="none" w:sz="0" w:space="0" w:color="auto"/>
              </w:divBdr>
              <w:divsChild>
                <w:div w:id="14318979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904208">
      <w:bodyDiv w:val="1"/>
      <w:marLeft w:val="0"/>
      <w:marRight w:val="0"/>
      <w:marTop w:val="0"/>
      <w:marBottom w:val="0"/>
      <w:divBdr>
        <w:top w:val="none" w:sz="0" w:space="0" w:color="auto"/>
        <w:left w:val="none" w:sz="0" w:space="0" w:color="auto"/>
        <w:bottom w:val="none" w:sz="0" w:space="0" w:color="auto"/>
        <w:right w:val="none" w:sz="0" w:space="0" w:color="auto"/>
      </w:divBdr>
      <w:divsChild>
        <w:div w:id="1244028999">
          <w:marLeft w:val="0"/>
          <w:marRight w:val="0"/>
          <w:marTop w:val="0"/>
          <w:marBottom w:val="0"/>
          <w:divBdr>
            <w:top w:val="none" w:sz="0" w:space="0" w:color="auto"/>
            <w:left w:val="none" w:sz="0" w:space="0" w:color="auto"/>
            <w:bottom w:val="none" w:sz="0" w:space="0" w:color="auto"/>
            <w:right w:val="none" w:sz="0" w:space="0" w:color="auto"/>
          </w:divBdr>
          <w:divsChild>
            <w:div w:id="866724355">
              <w:marLeft w:val="0"/>
              <w:marRight w:val="0"/>
              <w:marTop w:val="0"/>
              <w:marBottom w:val="0"/>
              <w:divBdr>
                <w:top w:val="none" w:sz="0" w:space="0" w:color="auto"/>
                <w:left w:val="none" w:sz="0" w:space="0" w:color="auto"/>
                <w:bottom w:val="none" w:sz="0" w:space="0" w:color="auto"/>
                <w:right w:val="none" w:sz="0" w:space="0" w:color="auto"/>
              </w:divBdr>
              <w:divsChild>
                <w:div w:id="6211512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08467844">
      <w:bodyDiv w:val="1"/>
      <w:marLeft w:val="0"/>
      <w:marRight w:val="0"/>
      <w:marTop w:val="0"/>
      <w:marBottom w:val="0"/>
      <w:divBdr>
        <w:top w:val="none" w:sz="0" w:space="0" w:color="auto"/>
        <w:left w:val="none" w:sz="0" w:space="0" w:color="auto"/>
        <w:bottom w:val="none" w:sz="0" w:space="0" w:color="auto"/>
        <w:right w:val="none" w:sz="0" w:space="0" w:color="auto"/>
      </w:divBdr>
      <w:divsChild>
        <w:div w:id="541677792">
          <w:marLeft w:val="0"/>
          <w:marRight w:val="0"/>
          <w:marTop w:val="0"/>
          <w:marBottom w:val="0"/>
          <w:divBdr>
            <w:top w:val="none" w:sz="0" w:space="0" w:color="auto"/>
            <w:left w:val="none" w:sz="0" w:space="0" w:color="auto"/>
            <w:bottom w:val="none" w:sz="0" w:space="0" w:color="auto"/>
            <w:right w:val="none" w:sz="0" w:space="0" w:color="auto"/>
          </w:divBdr>
          <w:divsChild>
            <w:div w:id="527255338">
              <w:marLeft w:val="0"/>
              <w:marRight w:val="0"/>
              <w:marTop w:val="0"/>
              <w:marBottom w:val="0"/>
              <w:divBdr>
                <w:top w:val="none" w:sz="0" w:space="0" w:color="auto"/>
                <w:left w:val="none" w:sz="0" w:space="0" w:color="auto"/>
                <w:bottom w:val="none" w:sz="0" w:space="0" w:color="auto"/>
                <w:right w:val="none" w:sz="0" w:space="0" w:color="auto"/>
              </w:divBdr>
              <w:divsChild>
                <w:div w:id="774788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7932970">
      <w:bodyDiv w:val="1"/>
      <w:marLeft w:val="0"/>
      <w:marRight w:val="0"/>
      <w:marTop w:val="0"/>
      <w:marBottom w:val="0"/>
      <w:divBdr>
        <w:top w:val="none" w:sz="0" w:space="0" w:color="auto"/>
        <w:left w:val="none" w:sz="0" w:space="0" w:color="auto"/>
        <w:bottom w:val="none" w:sz="0" w:space="0" w:color="auto"/>
        <w:right w:val="none" w:sz="0" w:space="0" w:color="auto"/>
      </w:divBdr>
      <w:divsChild>
        <w:div w:id="1409692767">
          <w:marLeft w:val="0"/>
          <w:marRight w:val="0"/>
          <w:marTop w:val="0"/>
          <w:marBottom w:val="0"/>
          <w:divBdr>
            <w:top w:val="none" w:sz="0" w:space="0" w:color="auto"/>
            <w:left w:val="none" w:sz="0" w:space="0" w:color="auto"/>
            <w:bottom w:val="none" w:sz="0" w:space="0" w:color="auto"/>
            <w:right w:val="none" w:sz="0" w:space="0" w:color="auto"/>
          </w:divBdr>
          <w:divsChild>
            <w:div w:id="2018539864">
              <w:marLeft w:val="0"/>
              <w:marRight w:val="0"/>
              <w:marTop w:val="0"/>
              <w:marBottom w:val="0"/>
              <w:divBdr>
                <w:top w:val="none" w:sz="0" w:space="0" w:color="auto"/>
                <w:left w:val="none" w:sz="0" w:space="0" w:color="auto"/>
                <w:bottom w:val="none" w:sz="0" w:space="0" w:color="auto"/>
                <w:right w:val="none" w:sz="0" w:space="0" w:color="auto"/>
              </w:divBdr>
              <w:divsChild>
                <w:div w:id="1347976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5378743">
      <w:bodyDiv w:val="1"/>
      <w:marLeft w:val="0"/>
      <w:marRight w:val="0"/>
      <w:marTop w:val="0"/>
      <w:marBottom w:val="0"/>
      <w:divBdr>
        <w:top w:val="none" w:sz="0" w:space="0" w:color="auto"/>
        <w:left w:val="none" w:sz="0" w:space="0" w:color="auto"/>
        <w:bottom w:val="none" w:sz="0" w:space="0" w:color="auto"/>
        <w:right w:val="none" w:sz="0" w:space="0" w:color="auto"/>
      </w:divBdr>
    </w:div>
    <w:div w:id="980962805">
      <w:bodyDiv w:val="1"/>
      <w:marLeft w:val="0"/>
      <w:marRight w:val="0"/>
      <w:marTop w:val="0"/>
      <w:marBottom w:val="0"/>
      <w:divBdr>
        <w:top w:val="none" w:sz="0" w:space="0" w:color="auto"/>
        <w:left w:val="none" w:sz="0" w:space="0" w:color="auto"/>
        <w:bottom w:val="none" w:sz="0" w:space="0" w:color="auto"/>
        <w:right w:val="none" w:sz="0" w:space="0" w:color="auto"/>
      </w:divBdr>
      <w:divsChild>
        <w:div w:id="2010863186">
          <w:marLeft w:val="0"/>
          <w:marRight w:val="0"/>
          <w:marTop w:val="0"/>
          <w:marBottom w:val="0"/>
          <w:divBdr>
            <w:top w:val="none" w:sz="0" w:space="0" w:color="auto"/>
            <w:left w:val="none" w:sz="0" w:space="0" w:color="auto"/>
            <w:bottom w:val="none" w:sz="0" w:space="0" w:color="auto"/>
            <w:right w:val="none" w:sz="0" w:space="0" w:color="auto"/>
          </w:divBdr>
          <w:divsChild>
            <w:div w:id="1572228668">
              <w:marLeft w:val="0"/>
              <w:marRight w:val="0"/>
              <w:marTop w:val="0"/>
              <w:marBottom w:val="0"/>
              <w:divBdr>
                <w:top w:val="none" w:sz="0" w:space="0" w:color="auto"/>
                <w:left w:val="none" w:sz="0" w:space="0" w:color="auto"/>
                <w:bottom w:val="none" w:sz="0" w:space="0" w:color="auto"/>
                <w:right w:val="none" w:sz="0" w:space="0" w:color="auto"/>
              </w:divBdr>
              <w:divsChild>
                <w:div w:id="1431004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8777205">
      <w:bodyDiv w:val="1"/>
      <w:marLeft w:val="0"/>
      <w:marRight w:val="0"/>
      <w:marTop w:val="0"/>
      <w:marBottom w:val="0"/>
      <w:divBdr>
        <w:top w:val="none" w:sz="0" w:space="0" w:color="auto"/>
        <w:left w:val="none" w:sz="0" w:space="0" w:color="auto"/>
        <w:bottom w:val="none" w:sz="0" w:space="0" w:color="auto"/>
        <w:right w:val="none" w:sz="0" w:space="0" w:color="auto"/>
      </w:divBdr>
    </w:div>
    <w:div w:id="1097480027">
      <w:bodyDiv w:val="1"/>
      <w:marLeft w:val="0"/>
      <w:marRight w:val="0"/>
      <w:marTop w:val="0"/>
      <w:marBottom w:val="0"/>
      <w:divBdr>
        <w:top w:val="none" w:sz="0" w:space="0" w:color="auto"/>
        <w:left w:val="none" w:sz="0" w:space="0" w:color="auto"/>
        <w:bottom w:val="none" w:sz="0" w:space="0" w:color="auto"/>
        <w:right w:val="none" w:sz="0" w:space="0" w:color="auto"/>
      </w:divBdr>
      <w:divsChild>
        <w:div w:id="121968396">
          <w:marLeft w:val="0"/>
          <w:marRight w:val="0"/>
          <w:marTop w:val="0"/>
          <w:marBottom w:val="0"/>
          <w:divBdr>
            <w:top w:val="none" w:sz="0" w:space="0" w:color="auto"/>
            <w:left w:val="none" w:sz="0" w:space="0" w:color="auto"/>
            <w:bottom w:val="none" w:sz="0" w:space="0" w:color="auto"/>
            <w:right w:val="none" w:sz="0" w:space="0" w:color="auto"/>
          </w:divBdr>
          <w:divsChild>
            <w:div w:id="636646498">
              <w:marLeft w:val="0"/>
              <w:marRight w:val="0"/>
              <w:marTop w:val="0"/>
              <w:marBottom w:val="0"/>
              <w:divBdr>
                <w:top w:val="none" w:sz="0" w:space="0" w:color="auto"/>
                <w:left w:val="none" w:sz="0" w:space="0" w:color="auto"/>
                <w:bottom w:val="none" w:sz="0" w:space="0" w:color="auto"/>
                <w:right w:val="none" w:sz="0" w:space="0" w:color="auto"/>
              </w:divBdr>
              <w:divsChild>
                <w:div w:id="1832537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9276131">
      <w:bodyDiv w:val="1"/>
      <w:marLeft w:val="0"/>
      <w:marRight w:val="0"/>
      <w:marTop w:val="0"/>
      <w:marBottom w:val="0"/>
      <w:divBdr>
        <w:top w:val="none" w:sz="0" w:space="0" w:color="auto"/>
        <w:left w:val="none" w:sz="0" w:space="0" w:color="auto"/>
        <w:bottom w:val="none" w:sz="0" w:space="0" w:color="auto"/>
        <w:right w:val="none" w:sz="0" w:space="0" w:color="auto"/>
      </w:divBdr>
      <w:divsChild>
        <w:div w:id="1443260849">
          <w:marLeft w:val="0"/>
          <w:marRight w:val="0"/>
          <w:marTop w:val="0"/>
          <w:marBottom w:val="0"/>
          <w:divBdr>
            <w:top w:val="none" w:sz="0" w:space="0" w:color="auto"/>
            <w:left w:val="none" w:sz="0" w:space="0" w:color="auto"/>
            <w:bottom w:val="none" w:sz="0" w:space="0" w:color="auto"/>
            <w:right w:val="none" w:sz="0" w:space="0" w:color="auto"/>
          </w:divBdr>
          <w:divsChild>
            <w:div w:id="287441192">
              <w:marLeft w:val="0"/>
              <w:marRight w:val="0"/>
              <w:marTop w:val="0"/>
              <w:marBottom w:val="0"/>
              <w:divBdr>
                <w:top w:val="none" w:sz="0" w:space="0" w:color="auto"/>
                <w:left w:val="none" w:sz="0" w:space="0" w:color="auto"/>
                <w:bottom w:val="none" w:sz="0" w:space="0" w:color="auto"/>
                <w:right w:val="none" w:sz="0" w:space="0" w:color="auto"/>
              </w:divBdr>
              <w:divsChild>
                <w:div w:id="15064808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5940713">
      <w:bodyDiv w:val="1"/>
      <w:marLeft w:val="0"/>
      <w:marRight w:val="0"/>
      <w:marTop w:val="0"/>
      <w:marBottom w:val="0"/>
      <w:divBdr>
        <w:top w:val="none" w:sz="0" w:space="0" w:color="auto"/>
        <w:left w:val="none" w:sz="0" w:space="0" w:color="auto"/>
        <w:bottom w:val="none" w:sz="0" w:space="0" w:color="auto"/>
        <w:right w:val="none" w:sz="0" w:space="0" w:color="auto"/>
      </w:divBdr>
      <w:divsChild>
        <w:div w:id="2063165369">
          <w:marLeft w:val="0"/>
          <w:marRight w:val="0"/>
          <w:marTop w:val="0"/>
          <w:marBottom w:val="0"/>
          <w:divBdr>
            <w:top w:val="none" w:sz="0" w:space="0" w:color="auto"/>
            <w:left w:val="none" w:sz="0" w:space="0" w:color="auto"/>
            <w:bottom w:val="none" w:sz="0" w:space="0" w:color="auto"/>
            <w:right w:val="none" w:sz="0" w:space="0" w:color="auto"/>
          </w:divBdr>
          <w:divsChild>
            <w:div w:id="1915818075">
              <w:marLeft w:val="0"/>
              <w:marRight w:val="0"/>
              <w:marTop w:val="0"/>
              <w:marBottom w:val="0"/>
              <w:divBdr>
                <w:top w:val="none" w:sz="0" w:space="0" w:color="auto"/>
                <w:left w:val="none" w:sz="0" w:space="0" w:color="auto"/>
                <w:bottom w:val="none" w:sz="0" w:space="0" w:color="auto"/>
                <w:right w:val="none" w:sz="0" w:space="0" w:color="auto"/>
              </w:divBdr>
              <w:divsChild>
                <w:div w:id="1799644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6225952">
      <w:bodyDiv w:val="1"/>
      <w:marLeft w:val="0"/>
      <w:marRight w:val="0"/>
      <w:marTop w:val="0"/>
      <w:marBottom w:val="0"/>
      <w:divBdr>
        <w:top w:val="none" w:sz="0" w:space="0" w:color="auto"/>
        <w:left w:val="none" w:sz="0" w:space="0" w:color="auto"/>
        <w:bottom w:val="none" w:sz="0" w:space="0" w:color="auto"/>
        <w:right w:val="none" w:sz="0" w:space="0" w:color="auto"/>
      </w:divBdr>
      <w:divsChild>
        <w:div w:id="1831368888">
          <w:marLeft w:val="0"/>
          <w:marRight w:val="0"/>
          <w:marTop w:val="0"/>
          <w:marBottom w:val="0"/>
          <w:divBdr>
            <w:top w:val="none" w:sz="0" w:space="0" w:color="auto"/>
            <w:left w:val="none" w:sz="0" w:space="0" w:color="auto"/>
            <w:bottom w:val="none" w:sz="0" w:space="0" w:color="auto"/>
            <w:right w:val="none" w:sz="0" w:space="0" w:color="auto"/>
          </w:divBdr>
          <w:divsChild>
            <w:div w:id="938679201">
              <w:marLeft w:val="0"/>
              <w:marRight w:val="0"/>
              <w:marTop w:val="0"/>
              <w:marBottom w:val="0"/>
              <w:divBdr>
                <w:top w:val="none" w:sz="0" w:space="0" w:color="auto"/>
                <w:left w:val="none" w:sz="0" w:space="0" w:color="auto"/>
                <w:bottom w:val="none" w:sz="0" w:space="0" w:color="auto"/>
                <w:right w:val="none" w:sz="0" w:space="0" w:color="auto"/>
              </w:divBdr>
              <w:divsChild>
                <w:div w:id="6676392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1618255">
      <w:bodyDiv w:val="1"/>
      <w:marLeft w:val="0"/>
      <w:marRight w:val="0"/>
      <w:marTop w:val="0"/>
      <w:marBottom w:val="0"/>
      <w:divBdr>
        <w:top w:val="none" w:sz="0" w:space="0" w:color="auto"/>
        <w:left w:val="none" w:sz="0" w:space="0" w:color="auto"/>
        <w:bottom w:val="none" w:sz="0" w:space="0" w:color="auto"/>
        <w:right w:val="none" w:sz="0" w:space="0" w:color="auto"/>
      </w:divBdr>
      <w:divsChild>
        <w:div w:id="2111655060">
          <w:marLeft w:val="0"/>
          <w:marRight w:val="0"/>
          <w:marTop w:val="0"/>
          <w:marBottom w:val="0"/>
          <w:divBdr>
            <w:top w:val="none" w:sz="0" w:space="0" w:color="auto"/>
            <w:left w:val="none" w:sz="0" w:space="0" w:color="auto"/>
            <w:bottom w:val="none" w:sz="0" w:space="0" w:color="auto"/>
            <w:right w:val="none" w:sz="0" w:space="0" w:color="auto"/>
          </w:divBdr>
          <w:divsChild>
            <w:div w:id="1511484153">
              <w:marLeft w:val="0"/>
              <w:marRight w:val="0"/>
              <w:marTop w:val="0"/>
              <w:marBottom w:val="0"/>
              <w:divBdr>
                <w:top w:val="none" w:sz="0" w:space="0" w:color="auto"/>
                <w:left w:val="none" w:sz="0" w:space="0" w:color="auto"/>
                <w:bottom w:val="none" w:sz="0" w:space="0" w:color="auto"/>
                <w:right w:val="none" w:sz="0" w:space="0" w:color="auto"/>
              </w:divBdr>
              <w:divsChild>
                <w:div w:id="17175847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443282">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2025281618">
              <w:marLeft w:val="0"/>
              <w:marRight w:val="0"/>
              <w:marTop w:val="0"/>
              <w:marBottom w:val="0"/>
              <w:divBdr>
                <w:top w:val="none" w:sz="0" w:space="0" w:color="auto"/>
                <w:left w:val="none" w:sz="0" w:space="0" w:color="auto"/>
                <w:bottom w:val="none" w:sz="0" w:space="0" w:color="auto"/>
                <w:right w:val="none" w:sz="0" w:space="0" w:color="auto"/>
              </w:divBdr>
              <w:divsChild>
                <w:div w:id="10142355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1930134">
      <w:bodyDiv w:val="1"/>
      <w:marLeft w:val="0"/>
      <w:marRight w:val="0"/>
      <w:marTop w:val="0"/>
      <w:marBottom w:val="0"/>
      <w:divBdr>
        <w:top w:val="none" w:sz="0" w:space="0" w:color="auto"/>
        <w:left w:val="none" w:sz="0" w:space="0" w:color="auto"/>
        <w:bottom w:val="none" w:sz="0" w:space="0" w:color="auto"/>
        <w:right w:val="none" w:sz="0" w:space="0" w:color="auto"/>
      </w:divBdr>
      <w:divsChild>
        <w:div w:id="2031105260">
          <w:marLeft w:val="0"/>
          <w:marRight w:val="0"/>
          <w:marTop w:val="0"/>
          <w:marBottom w:val="0"/>
          <w:divBdr>
            <w:top w:val="none" w:sz="0" w:space="0" w:color="auto"/>
            <w:left w:val="none" w:sz="0" w:space="0" w:color="auto"/>
            <w:bottom w:val="none" w:sz="0" w:space="0" w:color="auto"/>
            <w:right w:val="none" w:sz="0" w:space="0" w:color="auto"/>
          </w:divBdr>
          <w:divsChild>
            <w:div w:id="321544729">
              <w:marLeft w:val="0"/>
              <w:marRight w:val="0"/>
              <w:marTop w:val="0"/>
              <w:marBottom w:val="0"/>
              <w:divBdr>
                <w:top w:val="none" w:sz="0" w:space="0" w:color="auto"/>
                <w:left w:val="none" w:sz="0" w:space="0" w:color="auto"/>
                <w:bottom w:val="none" w:sz="0" w:space="0" w:color="auto"/>
                <w:right w:val="none" w:sz="0" w:space="0" w:color="auto"/>
              </w:divBdr>
              <w:divsChild>
                <w:div w:id="19361598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3647394">
      <w:bodyDiv w:val="1"/>
      <w:marLeft w:val="0"/>
      <w:marRight w:val="0"/>
      <w:marTop w:val="0"/>
      <w:marBottom w:val="0"/>
      <w:divBdr>
        <w:top w:val="none" w:sz="0" w:space="0" w:color="auto"/>
        <w:left w:val="none" w:sz="0" w:space="0" w:color="auto"/>
        <w:bottom w:val="none" w:sz="0" w:space="0" w:color="auto"/>
        <w:right w:val="none" w:sz="0" w:space="0" w:color="auto"/>
      </w:divBdr>
      <w:divsChild>
        <w:div w:id="1765220413">
          <w:marLeft w:val="0"/>
          <w:marRight w:val="0"/>
          <w:marTop w:val="0"/>
          <w:marBottom w:val="0"/>
          <w:divBdr>
            <w:top w:val="none" w:sz="0" w:space="0" w:color="auto"/>
            <w:left w:val="none" w:sz="0" w:space="0" w:color="auto"/>
            <w:bottom w:val="none" w:sz="0" w:space="0" w:color="auto"/>
            <w:right w:val="none" w:sz="0" w:space="0" w:color="auto"/>
          </w:divBdr>
          <w:divsChild>
            <w:div w:id="1669138382">
              <w:marLeft w:val="0"/>
              <w:marRight w:val="0"/>
              <w:marTop w:val="0"/>
              <w:marBottom w:val="0"/>
              <w:divBdr>
                <w:top w:val="none" w:sz="0" w:space="0" w:color="auto"/>
                <w:left w:val="none" w:sz="0" w:space="0" w:color="auto"/>
                <w:bottom w:val="none" w:sz="0" w:space="0" w:color="auto"/>
                <w:right w:val="none" w:sz="0" w:space="0" w:color="auto"/>
              </w:divBdr>
              <w:divsChild>
                <w:div w:id="962006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39086947">
      <w:bodyDiv w:val="1"/>
      <w:marLeft w:val="0"/>
      <w:marRight w:val="0"/>
      <w:marTop w:val="0"/>
      <w:marBottom w:val="0"/>
      <w:divBdr>
        <w:top w:val="none" w:sz="0" w:space="0" w:color="auto"/>
        <w:left w:val="none" w:sz="0" w:space="0" w:color="auto"/>
        <w:bottom w:val="none" w:sz="0" w:space="0" w:color="auto"/>
        <w:right w:val="none" w:sz="0" w:space="0" w:color="auto"/>
      </w:divBdr>
      <w:divsChild>
        <w:div w:id="1420905653">
          <w:marLeft w:val="0"/>
          <w:marRight w:val="0"/>
          <w:marTop w:val="0"/>
          <w:marBottom w:val="0"/>
          <w:divBdr>
            <w:top w:val="none" w:sz="0" w:space="0" w:color="auto"/>
            <w:left w:val="none" w:sz="0" w:space="0" w:color="auto"/>
            <w:bottom w:val="none" w:sz="0" w:space="0" w:color="auto"/>
            <w:right w:val="none" w:sz="0" w:space="0" w:color="auto"/>
          </w:divBdr>
          <w:divsChild>
            <w:div w:id="172645865">
              <w:marLeft w:val="0"/>
              <w:marRight w:val="0"/>
              <w:marTop w:val="0"/>
              <w:marBottom w:val="0"/>
              <w:divBdr>
                <w:top w:val="none" w:sz="0" w:space="0" w:color="auto"/>
                <w:left w:val="none" w:sz="0" w:space="0" w:color="auto"/>
                <w:bottom w:val="none" w:sz="0" w:space="0" w:color="auto"/>
                <w:right w:val="none" w:sz="0" w:space="0" w:color="auto"/>
              </w:divBdr>
              <w:divsChild>
                <w:div w:id="1395736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17530141">
      <w:bodyDiv w:val="1"/>
      <w:marLeft w:val="0"/>
      <w:marRight w:val="0"/>
      <w:marTop w:val="0"/>
      <w:marBottom w:val="0"/>
      <w:divBdr>
        <w:top w:val="none" w:sz="0" w:space="0" w:color="auto"/>
        <w:left w:val="none" w:sz="0" w:space="0" w:color="auto"/>
        <w:bottom w:val="none" w:sz="0" w:space="0" w:color="auto"/>
        <w:right w:val="none" w:sz="0" w:space="0" w:color="auto"/>
      </w:divBdr>
      <w:divsChild>
        <w:div w:id="123695492">
          <w:marLeft w:val="0"/>
          <w:marRight w:val="0"/>
          <w:marTop w:val="0"/>
          <w:marBottom w:val="0"/>
          <w:divBdr>
            <w:top w:val="none" w:sz="0" w:space="0" w:color="auto"/>
            <w:left w:val="none" w:sz="0" w:space="0" w:color="auto"/>
            <w:bottom w:val="none" w:sz="0" w:space="0" w:color="auto"/>
            <w:right w:val="none" w:sz="0" w:space="0" w:color="auto"/>
          </w:divBdr>
          <w:divsChild>
            <w:div w:id="210000242">
              <w:marLeft w:val="0"/>
              <w:marRight w:val="0"/>
              <w:marTop w:val="0"/>
              <w:marBottom w:val="0"/>
              <w:divBdr>
                <w:top w:val="none" w:sz="0" w:space="0" w:color="auto"/>
                <w:left w:val="none" w:sz="0" w:space="0" w:color="auto"/>
                <w:bottom w:val="none" w:sz="0" w:space="0" w:color="auto"/>
                <w:right w:val="none" w:sz="0" w:space="0" w:color="auto"/>
              </w:divBdr>
              <w:divsChild>
                <w:div w:id="1831945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195185">
      <w:bodyDiv w:val="1"/>
      <w:marLeft w:val="0"/>
      <w:marRight w:val="0"/>
      <w:marTop w:val="0"/>
      <w:marBottom w:val="0"/>
      <w:divBdr>
        <w:top w:val="none" w:sz="0" w:space="0" w:color="auto"/>
        <w:left w:val="none" w:sz="0" w:space="0" w:color="auto"/>
        <w:bottom w:val="none" w:sz="0" w:space="0" w:color="auto"/>
        <w:right w:val="none" w:sz="0" w:space="0" w:color="auto"/>
      </w:divBdr>
      <w:divsChild>
        <w:div w:id="1340230964">
          <w:marLeft w:val="0"/>
          <w:marRight w:val="0"/>
          <w:marTop w:val="0"/>
          <w:marBottom w:val="0"/>
          <w:divBdr>
            <w:top w:val="none" w:sz="0" w:space="0" w:color="auto"/>
            <w:left w:val="none" w:sz="0" w:space="0" w:color="auto"/>
            <w:bottom w:val="none" w:sz="0" w:space="0" w:color="auto"/>
            <w:right w:val="none" w:sz="0" w:space="0" w:color="auto"/>
          </w:divBdr>
          <w:divsChild>
            <w:div w:id="2046443783">
              <w:marLeft w:val="0"/>
              <w:marRight w:val="0"/>
              <w:marTop w:val="0"/>
              <w:marBottom w:val="0"/>
              <w:divBdr>
                <w:top w:val="none" w:sz="0" w:space="0" w:color="auto"/>
                <w:left w:val="none" w:sz="0" w:space="0" w:color="auto"/>
                <w:bottom w:val="none" w:sz="0" w:space="0" w:color="auto"/>
                <w:right w:val="none" w:sz="0" w:space="0" w:color="auto"/>
              </w:divBdr>
              <w:divsChild>
                <w:div w:id="1428043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624750">
      <w:bodyDiv w:val="1"/>
      <w:marLeft w:val="0"/>
      <w:marRight w:val="0"/>
      <w:marTop w:val="0"/>
      <w:marBottom w:val="0"/>
      <w:divBdr>
        <w:top w:val="none" w:sz="0" w:space="0" w:color="auto"/>
        <w:left w:val="none" w:sz="0" w:space="0" w:color="auto"/>
        <w:bottom w:val="none" w:sz="0" w:space="0" w:color="auto"/>
        <w:right w:val="none" w:sz="0" w:space="0" w:color="auto"/>
      </w:divBdr>
    </w:div>
    <w:div w:id="1972905905">
      <w:bodyDiv w:val="1"/>
      <w:marLeft w:val="0"/>
      <w:marRight w:val="0"/>
      <w:marTop w:val="0"/>
      <w:marBottom w:val="0"/>
      <w:divBdr>
        <w:top w:val="none" w:sz="0" w:space="0" w:color="auto"/>
        <w:left w:val="none" w:sz="0" w:space="0" w:color="auto"/>
        <w:bottom w:val="none" w:sz="0" w:space="0" w:color="auto"/>
        <w:right w:val="none" w:sz="0" w:space="0" w:color="auto"/>
      </w:divBdr>
      <w:divsChild>
        <w:div w:id="1533880212">
          <w:marLeft w:val="0"/>
          <w:marRight w:val="0"/>
          <w:marTop w:val="0"/>
          <w:marBottom w:val="0"/>
          <w:divBdr>
            <w:top w:val="none" w:sz="0" w:space="0" w:color="auto"/>
            <w:left w:val="none" w:sz="0" w:space="0" w:color="auto"/>
            <w:bottom w:val="none" w:sz="0" w:space="0" w:color="auto"/>
            <w:right w:val="none" w:sz="0" w:space="0" w:color="auto"/>
          </w:divBdr>
          <w:divsChild>
            <w:div w:id="2044088641">
              <w:marLeft w:val="0"/>
              <w:marRight w:val="0"/>
              <w:marTop w:val="0"/>
              <w:marBottom w:val="0"/>
              <w:divBdr>
                <w:top w:val="none" w:sz="0" w:space="0" w:color="auto"/>
                <w:left w:val="none" w:sz="0" w:space="0" w:color="auto"/>
                <w:bottom w:val="none" w:sz="0" w:space="0" w:color="auto"/>
                <w:right w:val="none" w:sz="0" w:space="0" w:color="auto"/>
              </w:divBdr>
              <w:divsChild>
                <w:div w:id="5912080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653">
      <w:bodyDiv w:val="1"/>
      <w:marLeft w:val="0"/>
      <w:marRight w:val="0"/>
      <w:marTop w:val="0"/>
      <w:marBottom w:val="0"/>
      <w:divBdr>
        <w:top w:val="none" w:sz="0" w:space="0" w:color="auto"/>
        <w:left w:val="none" w:sz="0" w:space="0" w:color="auto"/>
        <w:bottom w:val="none" w:sz="0" w:space="0" w:color="auto"/>
        <w:right w:val="none" w:sz="0" w:space="0" w:color="auto"/>
      </w:divBdr>
      <w:divsChild>
        <w:div w:id="706032757">
          <w:marLeft w:val="0"/>
          <w:marRight w:val="0"/>
          <w:marTop w:val="0"/>
          <w:marBottom w:val="0"/>
          <w:divBdr>
            <w:top w:val="none" w:sz="0" w:space="0" w:color="auto"/>
            <w:left w:val="none" w:sz="0" w:space="0" w:color="auto"/>
            <w:bottom w:val="none" w:sz="0" w:space="0" w:color="auto"/>
            <w:right w:val="none" w:sz="0" w:space="0" w:color="auto"/>
          </w:divBdr>
          <w:divsChild>
            <w:div w:id="1055785458">
              <w:marLeft w:val="0"/>
              <w:marRight w:val="0"/>
              <w:marTop w:val="0"/>
              <w:marBottom w:val="0"/>
              <w:divBdr>
                <w:top w:val="none" w:sz="0" w:space="0" w:color="auto"/>
                <w:left w:val="none" w:sz="0" w:space="0" w:color="auto"/>
                <w:bottom w:val="none" w:sz="0" w:space="0" w:color="auto"/>
                <w:right w:val="none" w:sz="0" w:space="0" w:color="auto"/>
              </w:divBdr>
              <w:divsChild>
                <w:div w:id="17770899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hyperlink" Target="https://doi.org/10.2112/SI55-002.1" TargetMode="External"/><Relationship Id="rId47" Type="http://schemas.openxmlformats.org/officeDocument/2006/relationships/hyperlink" Target="https://doi.org/10.32614/RJ-2016-015" TargetMode="External"/><Relationship Id="rId63" Type="http://schemas.openxmlformats.org/officeDocument/2006/relationships/hyperlink" Target="https://doi.org/10.1098/rspb.2012.0313" TargetMode="External"/><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Shannon.Dunnigan@dep.state.fl.us" TargetMode="External"/><Relationship Id="rId29" Type="http://schemas.openxmlformats.org/officeDocument/2006/relationships/hyperlink" Target="https://github.com/skdunnigan/spat" TargetMode="Externa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hyperlink" Target="https://doi.org/10.1641/0006-3568(2001)051%5b0807:MFOOTW%5d2.0.CO;2" TargetMode="External"/><Relationship Id="rId37" Type="http://schemas.openxmlformats.org/officeDocument/2006/relationships/hyperlink" Target="https://www.int-res.com/abstracts/meps/v569/p25-36/" TargetMode="External"/><Relationship Id="rId40" Type="http://schemas.openxmlformats.org/officeDocument/2006/relationships/hyperlink" Target="https://doi.org/10.1002/mcf2.10249" TargetMode="External"/><Relationship Id="rId45" Type="http://schemas.openxmlformats.org/officeDocument/2006/relationships/hyperlink" Target="https://cdmo.baruch.sc.edu" TargetMode="External"/><Relationship Id="rId53" Type="http://schemas.openxmlformats.org/officeDocument/2006/relationships/hyperlink" Target="https://CRAN.R-project.org/package=dplyr" TargetMode="External"/><Relationship Id="rId58" Type="http://schemas.openxmlformats.org/officeDocument/2006/relationships/hyperlink" Target="https://doi.org/10.3390/su15097028"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doi.org/10.2112/JCOASTRES-D-22-00070.1" TargetMode="External"/><Relationship Id="rId19" Type="http://schemas.openxmlformats.org/officeDocument/2006/relationships/hyperlink" Target="mailto:MarcumP@dnr.sc.gov" TargetMode="External"/><Relationship Id="rId14" Type="http://schemas.microsoft.com/office/2018/08/relationships/commentsExtensible" Target="commentsExtensible.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cdmo.baruch.sc.edu" TargetMode="External"/><Relationship Id="rId35" Type="http://schemas.openxmlformats.org/officeDocument/2006/relationships/hyperlink" Target="https://doi.org/10.1111/1365-2664.12576" TargetMode="External"/><Relationship Id="rId43" Type="http://schemas.openxmlformats.org/officeDocument/2006/relationships/hyperlink" Target="https://doi.org/10.1007/s12237-021-01017-x" TargetMode="External"/><Relationship Id="rId48" Type="http://schemas.openxmlformats.org/officeDocument/2006/relationships/hyperlink" Target="https://doi.org/10.1002/mcf2.10117" TargetMode="External"/><Relationship Id="rId56" Type="http://schemas.openxmlformats.org/officeDocument/2006/relationships/hyperlink" Target="https://doi.org/10.3390/su10020436" TargetMode="External"/><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CRAN.R-project.org/package=DHARMa"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mailto:Hans.Prevost@dep.state.fl.us" TargetMode="External"/><Relationship Id="rId25" Type="http://schemas.openxmlformats.org/officeDocument/2006/relationships/image" Target="media/image6.png"/><Relationship Id="rId33" Type="http://schemas.openxmlformats.org/officeDocument/2006/relationships/hyperlink" Target="https://doi.org/10.1525/bio.2012.62.10.10" TargetMode="External"/><Relationship Id="rId38" Type="http://schemas.openxmlformats.org/officeDocument/2006/relationships/hyperlink" Target="https://doi.org/10.1007/s11852-021-00829-0" TargetMode="External"/><Relationship Id="rId46" Type="http://schemas.openxmlformats.org/officeDocument/2006/relationships/hyperlink" Target="https://www.R-project.org/" TargetMode="External"/><Relationship Id="rId59" Type="http://schemas.openxmlformats.org/officeDocument/2006/relationships/hyperlink" Target="https://doi.org/10.1016/j.jembe.2024.151989" TargetMode="External"/><Relationship Id="rId67" Type="http://schemas.openxmlformats.org/officeDocument/2006/relationships/header" Target="header3.xml"/><Relationship Id="rId20" Type="http://schemas.openxmlformats.org/officeDocument/2006/relationships/hyperlink" Target="mailto:Nikki.Dix@dep.state.us" TargetMode="External"/><Relationship Id="rId41" Type="http://schemas.openxmlformats.org/officeDocument/2006/relationships/hyperlink" Target="https://doi.org/10.2112/SI45-093.1" TargetMode="External"/><Relationship Id="rId54" Type="http://schemas.openxmlformats.org/officeDocument/2006/relationships/hyperlink" Target="https://repository.library.noaa.gov/view/noaa/35158/noaa_35158_DS1.pdf" TargetMode="External"/><Relationship Id="rId62" Type="http://schemas.openxmlformats.org/officeDocument/2006/relationships/hyperlink" Target="https://doi.org/10.1016/j.jenvman.2021.113178"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S0022-0981(03)00367-8" TargetMode="External"/><Relationship Id="rId49" Type="http://schemas.openxmlformats.org/officeDocument/2006/relationships/hyperlink" Target="https://doi.org/10.32614/RJ-2017-066" TargetMode="External"/><Relationship Id="rId57" Type="http://schemas.openxmlformats.org/officeDocument/2006/relationships/hyperlink" Target="https://doi.org/10.1016/j.csr.2021.104422" TargetMode="External"/><Relationship Id="rId10" Type="http://schemas.openxmlformats.org/officeDocument/2006/relationships/endnotes" Target="endnotes.xml"/><Relationship Id="rId31" Type="http://schemas.openxmlformats.org/officeDocument/2006/relationships/hyperlink" Target="https://data.florida-seacar.org/" TargetMode="External"/><Relationship Id="rId44" Type="http://schemas.openxmlformats.org/officeDocument/2006/relationships/hyperlink" Target="https://cdmo.baruch.sc.edu" TargetMode="External"/><Relationship Id="rId52" Type="http://schemas.openxmlformats.org/officeDocument/2006/relationships/hyperlink" Target="https://CRAN.R-project.org/package=emmeans" TargetMode="External"/><Relationship Id="rId60" Type="http://schemas.openxmlformats.org/officeDocument/2006/relationships/hyperlink" Target="https://doi.org/10.3390/jmse10050661"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yperlink" Target="mailto:AKnoell@hotmail.com" TargetMode="External"/><Relationship Id="rId39" Type="http://schemas.openxmlformats.org/officeDocument/2006/relationships/hyperlink" Target="https://doi.org/10.1016/j.quaint.2010.08.008" TargetMode="External"/><Relationship Id="rId34" Type="http://schemas.openxmlformats.org/officeDocument/2006/relationships/hyperlink" Target="https://doi.org/10.1002/fee.1935" TargetMode="External"/><Relationship Id="rId50" Type="http://schemas.openxmlformats.org/officeDocument/2006/relationships/hyperlink" Target="https://doi.org/10.21105/joss.03139" TargetMode="External"/><Relationship Id="rId55" Type="http://schemas.openxmlformats.org/officeDocument/2006/relationships/hyperlink" Target="https://doi.org/10.1093/mollus/eyaa019"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6295449-9de3-4585-9327-02d31fec210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EE529C796EFB40B2047704417AB626" ma:contentTypeVersion="16" ma:contentTypeDescription="Create a new document." ma:contentTypeScope="" ma:versionID="ff1153876142e096b7eb5ca7e48b85f8">
  <xsd:schema xmlns:xsd="http://www.w3.org/2001/XMLSchema" xmlns:xs="http://www.w3.org/2001/XMLSchema" xmlns:p="http://schemas.microsoft.com/office/2006/metadata/properties" xmlns:ns3="b918f5f7-330d-4370-953e-9124652bd895" xmlns:ns4="16295449-9de3-4585-9327-02d31fec210c" targetNamespace="http://schemas.microsoft.com/office/2006/metadata/properties" ma:root="true" ma:fieldsID="8ab6055782cdb8f551464a043605382a" ns3:_="" ns4:_="">
    <xsd:import namespace="b918f5f7-330d-4370-953e-9124652bd895"/>
    <xsd:import namespace="16295449-9de3-4585-9327-02d31fec210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8f5f7-330d-4370-953e-9124652bd89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295449-9de3-4585-9327-02d31fec210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2.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3.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16295449-9de3-4585-9327-02d31fec210c"/>
  </ds:schemaRefs>
</ds:datastoreItem>
</file>

<file path=customXml/itemProps4.xml><?xml version="1.0" encoding="utf-8"?>
<ds:datastoreItem xmlns:ds="http://schemas.openxmlformats.org/officeDocument/2006/customXml" ds:itemID="{982D52C4-E07D-47D9-982A-9C52B5502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8f5f7-330d-4370-953e-9124652bd895"/>
    <ds:schemaRef ds:uri="16295449-9de3-4585-9327-02d31fec21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jmse-template (1)</Template>
  <TotalTime>2</TotalTime>
  <Pages>23</Pages>
  <Words>11126</Words>
  <Characters>63422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Prevost, Hans</cp:lastModifiedBy>
  <cp:revision>2</cp:revision>
  <dcterms:created xsi:type="dcterms:W3CDTF">2024-04-19T15:54:00Z</dcterms:created>
  <dcterms:modified xsi:type="dcterms:W3CDTF">2024-04-19T15:54:00Z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0x010100D6EE529C796EFB40B2047704417AB626</vt:lpwstr>
  </property>
</Properties>
</file>