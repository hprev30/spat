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21D62" w14:textId="5170B258" w:rsidR="009A445C" w:rsidRPr="006453D9" w:rsidRDefault="006D43FD" w:rsidP="009A445C">
      <w:pPr>
        <w:pStyle w:val="MDPI11articletype"/>
      </w:pPr>
      <w:r>
        <w:t>Article</w:t>
      </w:r>
    </w:p>
    <w:p w14:paraId="08FDFA64" w14:textId="2D1A222D" w:rsidR="009A445C" w:rsidRPr="003B1AF1" w:rsidRDefault="006D43FD" w:rsidP="009A445C">
      <w:pPr>
        <w:pStyle w:val="MDPI12title"/>
      </w:pPr>
      <w:r w:rsidRPr="006D43FD">
        <w:t xml:space="preserve">Spatial and temporal variability in </w:t>
      </w:r>
      <w:r w:rsidR="00804D1D">
        <w:t>oyster</w:t>
      </w:r>
      <w:r w:rsidR="00804D1D" w:rsidRPr="006D43FD">
        <w:t xml:space="preserve"> </w:t>
      </w:r>
      <w:r w:rsidRPr="006D43FD">
        <w:t xml:space="preserve">settlement </w:t>
      </w:r>
      <w:r w:rsidR="00E3755C" w:rsidRPr="006D43FD">
        <w:t>o</w:t>
      </w:r>
      <w:r w:rsidR="00E3755C">
        <w:t>n</w:t>
      </w:r>
      <w:r w:rsidR="00E3755C" w:rsidRPr="006D43FD">
        <w:t xml:space="preserve"> </w:t>
      </w:r>
      <w:r w:rsidRPr="006D43FD">
        <w:t xml:space="preserve">intertidal reefs support site-specific assessments for restoration </w:t>
      </w:r>
      <w:r w:rsidR="00371A05" w:rsidRPr="006D43FD">
        <w:t>practices</w:t>
      </w:r>
    </w:p>
    <w:p w14:paraId="127B943D" w14:textId="417462EC" w:rsidR="00217165" w:rsidRDefault="006D43FD" w:rsidP="009A445C">
      <w:pPr>
        <w:pStyle w:val="MDPI13authornames"/>
      </w:pPr>
      <w:r>
        <w:t>Shannon D. Kimmel</w:t>
      </w:r>
      <w:r w:rsidR="009A445C" w:rsidRPr="001F31D1">
        <w:rPr>
          <w:vertAlign w:val="superscript"/>
        </w:rPr>
        <w:t>1</w:t>
      </w:r>
      <w:r w:rsidR="009A445C" w:rsidRPr="00D945EC">
        <w:t xml:space="preserve">, </w:t>
      </w:r>
      <w:r>
        <w:t xml:space="preserve">Hans </w:t>
      </w:r>
      <w:r w:rsidR="00057459">
        <w:t xml:space="preserve">J. </w:t>
      </w:r>
      <w:r>
        <w:t>Prevost</w:t>
      </w:r>
      <w:r w:rsidRPr="006D43FD">
        <w:rPr>
          <w:vertAlign w:val="superscript"/>
        </w:rPr>
        <w:t>1</w:t>
      </w:r>
      <w:r>
        <w:t>, Alexandria Knoell</w:t>
      </w:r>
      <w:r w:rsidRPr="001F31D1">
        <w:rPr>
          <w:vertAlign w:val="superscript"/>
        </w:rPr>
        <w:t>1</w:t>
      </w:r>
      <w:r>
        <w:t>, Pamela Marcum</w:t>
      </w:r>
      <w:r w:rsidR="003727A8" w:rsidRPr="00D06546">
        <w:rPr>
          <w:vertAlign w:val="superscript"/>
        </w:rPr>
        <w:t>1,</w:t>
      </w:r>
      <w:r w:rsidR="009A445C" w:rsidRPr="001F31D1">
        <w:rPr>
          <w:vertAlign w:val="superscript"/>
        </w:rPr>
        <w:t>2</w:t>
      </w:r>
      <w:r w:rsidR="009A445C" w:rsidRPr="00D945EC">
        <w:t xml:space="preserve"> and </w:t>
      </w:r>
      <w:r>
        <w:t>Nicole</w:t>
      </w:r>
      <w:r w:rsidR="009A445C" w:rsidRPr="00D945EC">
        <w:t xml:space="preserve"> </w:t>
      </w:r>
      <w:r>
        <w:t>Dix</w:t>
      </w:r>
      <w:r w:rsidR="009A445C" w:rsidRPr="00D945EC">
        <w:t xml:space="preserve"> </w:t>
      </w:r>
      <w:r>
        <w:rPr>
          <w:vertAlign w:val="superscript"/>
        </w:rPr>
        <w:t>1</w:t>
      </w:r>
      <w:r w:rsidR="009A445C" w:rsidRPr="001F31D1">
        <w:rPr>
          <w:vertAlign w:val="superscript"/>
        </w:rPr>
        <w:t>,</w:t>
      </w:r>
      <w:r w:rsidR="009A445C" w:rsidRPr="00331633">
        <w:t>*</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217165" w:rsidRPr="00754C37" w14:paraId="444BAA25" w14:textId="77777777" w:rsidTr="00C60AF5">
        <w:tc>
          <w:tcPr>
            <w:tcW w:w="2410" w:type="dxa"/>
            <w:shd w:val="clear" w:color="auto" w:fill="auto"/>
          </w:tcPr>
          <w:p w14:paraId="29F2ADB2" w14:textId="77777777" w:rsidR="00217165" w:rsidRPr="00634F8A" w:rsidRDefault="00217165" w:rsidP="00C60AF5">
            <w:pPr>
              <w:pStyle w:val="MDPI61Citation"/>
              <w:spacing w:after="120" w:line="240" w:lineRule="exact"/>
            </w:pPr>
            <w:r w:rsidRPr="00CA0A54">
              <w:rPr>
                <w:b/>
              </w:rPr>
              <w:t>Citation:</w:t>
            </w:r>
            <w:r>
              <w:rPr>
                <w:b/>
              </w:rPr>
              <w:t xml:space="preserve"> </w:t>
            </w:r>
            <w:r>
              <w:t>To be added by editorial staff during production.</w:t>
            </w:r>
          </w:p>
          <w:p w14:paraId="5DFE4EB8" w14:textId="77777777" w:rsidR="00217165" w:rsidRDefault="00217165" w:rsidP="00C60AF5">
            <w:pPr>
              <w:pStyle w:val="MDPI15academiceditor"/>
              <w:spacing w:after="120"/>
            </w:pPr>
            <w:r>
              <w:t>Academic Editor: Firstname Lastname</w:t>
            </w:r>
          </w:p>
          <w:p w14:paraId="001EC682" w14:textId="77777777" w:rsidR="00217165" w:rsidRPr="00D95B91" w:rsidRDefault="00217165" w:rsidP="00C60AF5">
            <w:pPr>
              <w:pStyle w:val="MDPI14history"/>
              <w:spacing w:before="120"/>
            </w:pPr>
            <w:r w:rsidRPr="00D95B91">
              <w:t>Received: date</w:t>
            </w:r>
          </w:p>
          <w:p w14:paraId="37B21EA7" w14:textId="77777777" w:rsidR="00217165" w:rsidRDefault="00217165" w:rsidP="00C60AF5">
            <w:pPr>
              <w:pStyle w:val="MDPI14history"/>
            </w:pPr>
            <w:r>
              <w:t>Revised: date</w:t>
            </w:r>
          </w:p>
          <w:p w14:paraId="474EB3B4" w14:textId="77777777" w:rsidR="00217165" w:rsidRPr="00D95B91" w:rsidRDefault="00217165" w:rsidP="00C60AF5">
            <w:pPr>
              <w:pStyle w:val="MDPI14history"/>
            </w:pPr>
            <w:r>
              <w:t>Accepted: date</w:t>
            </w:r>
          </w:p>
          <w:p w14:paraId="3150C9BF" w14:textId="77777777" w:rsidR="00217165" w:rsidRPr="00D95B91" w:rsidRDefault="00217165" w:rsidP="00C60AF5">
            <w:pPr>
              <w:pStyle w:val="MDPI14history"/>
              <w:spacing w:after="120"/>
            </w:pPr>
            <w:r w:rsidRPr="00D95B91">
              <w:t>Published: date</w:t>
            </w:r>
          </w:p>
          <w:p w14:paraId="03587790" w14:textId="77777777" w:rsidR="00217165" w:rsidRPr="00754C37" w:rsidRDefault="00217165" w:rsidP="00C60AF5">
            <w:pPr>
              <w:adjustRightInd w:val="0"/>
              <w:snapToGrid w:val="0"/>
              <w:spacing w:before="120" w:line="240" w:lineRule="atLeast"/>
              <w:ind w:right="113"/>
              <w:jc w:val="left"/>
              <w:rPr>
                <w:rFonts w:eastAsia="DengXian"/>
                <w:bCs/>
                <w:sz w:val="14"/>
                <w:szCs w:val="14"/>
                <w:lang w:bidi="en-US"/>
              </w:rPr>
            </w:pPr>
            <w:r w:rsidRPr="00754C37">
              <w:rPr>
                <w:rFonts w:eastAsia="DengXian"/>
                <w:noProof/>
              </w:rPr>
              <w:drawing>
                <wp:inline distT="0" distB="0" distL="0" distR="0" wp14:anchorId="281E5052" wp14:editId="2DFC320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3EF7440" w14:textId="77777777" w:rsidR="00217165" w:rsidRPr="00754C37" w:rsidRDefault="00217165" w:rsidP="006C5F26">
            <w:pPr>
              <w:pStyle w:val="MDPI72Copyright"/>
              <w:rPr>
                <w:rFonts w:eastAsia="DengXian"/>
                <w:lang w:bidi="en-US"/>
              </w:rPr>
            </w:pPr>
            <w:r w:rsidRPr="00754C37">
              <w:rPr>
                <w:rFonts w:eastAsia="DengXian"/>
                <w:b/>
                <w:lang w:bidi="en-US"/>
              </w:rPr>
              <w:t>Copyright:</w:t>
            </w:r>
            <w:r w:rsidRPr="00754C37">
              <w:rPr>
                <w:rFonts w:eastAsia="DengXian"/>
                <w:lang w:bidi="en-US"/>
              </w:rPr>
              <w:t xml:space="preserve"> </w:t>
            </w:r>
            <w:r w:rsidR="006C6312">
              <w:rPr>
                <w:rFonts w:eastAsia="DengXian"/>
                <w:lang w:bidi="en-US"/>
              </w:rPr>
              <w:t>© 2024 by the</w:t>
            </w:r>
            <w:r>
              <w:rPr>
                <w:rFonts w:eastAsia="DengXian"/>
                <w:lang w:bidi="en-US"/>
              </w:rPr>
              <w:t xml:space="preserve"> authors. Submitted for possible open access publication under the terms and conditions of the Creative Commons </w:t>
            </w:r>
            <w:r w:rsidRPr="00754C37">
              <w:rPr>
                <w:rFonts w:eastAsia="DengXian"/>
                <w:lang w:bidi="en-US"/>
              </w:rPr>
              <w:t>Attribution (CC BY) license (</w:t>
            </w:r>
            <w:r>
              <w:rPr>
                <w:rFonts w:eastAsia="DengXian"/>
                <w:lang w:bidi="en-US"/>
              </w:rPr>
              <w:t>https://</w:t>
            </w:r>
            <w:r w:rsidRPr="00754C37">
              <w:rPr>
                <w:rFonts w:eastAsia="DengXian"/>
                <w:lang w:bidi="en-US"/>
              </w:rPr>
              <w:t>creativecommons.org/licenses/by/4.0/).</w:t>
            </w:r>
          </w:p>
        </w:tc>
      </w:tr>
    </w:tbl>
    <w:p w14:paraId="25CB20B0" w14:textId="1EF2D564" w:rsidR="009A445C" w:rsidRPr="00D945EC" w:rsidRDefault="00783C5D" w:rsidP="009A445C">
      <w:pPr>
        <w:pStyle w:val="MDPI16affiliation"/>
      </w:pPr>
      <w:r w:rsidRPr="00783C5D">
        <w:rPr>
          <w:vertAlign w:val="superscript"/>
        </w:rPr>
        <w:t>1</w:t>
      </w:r>
      <w:r w:rsidR="009A445C" w:rsidRPr="00D945EC">
        <w:tab/>
      </w:r>
      <w:r w:rsidR="006D43FD">
        <w:t>Guana Tolomato Matanzas National Estuarine Research Reserve, Ponte Vedra Beach, FL 32082, USA</w:t>
      </w:r>
      <w:r w:rsidR="009A445C" w:rsidRPr="00D945EC">
        <w:t xml:space="preserve">; </w:t>
      </w:r>
      <w:r w:rsidR="006D43FD">
        <w:br/>
      </w:r>
      <w:hyperlink r:id="rId12" w:history="1">
        <w:r w:rsidR="00750F58">
          <w:rPr>
            <w:rStyle w:val="Hyperlink"/>
          </w:rPr>
          <w:t>Shannon.Dunnigan@FloridaDEP.gov</w:t>
        </w:r>
      </w:hyperlink>
      <w:r w:rsidR="006D43FD">
        <w:t xml:space="preserve"> (S.D.K); </w:t>
      </w:r>
      <w:hyperlink r:id="rId13" w:history="1">
        <w:r w:rsidR="00750F58">
          <w:rPr>
            <w:rStyle w:val="Hyperlink"/>
          </w:rPr>
          <w:t>Hans.Prevost@FloridaDEP.gov</w:t>
        </w:r>
      </w:hyperlink>
      <w:r w:rsidR="006D43FD">
        <w:t xml:space="preserve"> (H.</w:t>
      </w:r>
      <w:r w:rsidR="004D6755">
        <w:t>J.</w:t>
      </w:r>
      <w:r w:rsidR="006D43FD">
        <w:t xml:space="preserve">P.); </w:t>
      </w:r>
      <w:hyperlink r:id="rId14" w:history="1">
        <w:r w:rsidR="006D43FD" w:rsidRPr="007A21E7">
          <w:rPr>
            <w:rStyle w:val="Hyperlink"/>
          </w:rPr>
          <w:t>AKnoell@hotmail.com</w:t>
        </w:r>
      </w:hyperlink>
      <w:r w:rsidR="006D43FD">
        <w:t xml:space="preserve"> (A.K.) </w:t>
      </w:r>
    </w:p>
    <w:p w14:paraId="7CB1D235" w14:textId="1BC00450" w:rsidR="009A445C" w:rsidRPr="00D945EC" w:rsidRDefault="009A445C" w:rsidP="009A445C">
      <w:pPr>
        <w:pStyle w:val="MDPI16affiliation"/>
      </w:pPr>
      <w:r w:rsidRPr="00D945EC">
        <w:rPr>
          <w:vertAlign w:val="superscript"/>
        </w:rPr>
        <w:t>2</w:t>
      </w:r>
      <w:r w:rsidRPr="00D945EC">
        <w:tab/>
      </w:r>
      <w:r w:rsidR="004D6755">
        <w:t>C</w:t>
      </w:r>
      <w:r w:rsidR="003727A8">
        <w:t xml:space="preserve">urrent affiliation: </w:t>
      </w:r>
      <w:r w:rsidR="006D43FD">
        <w:t xml:space="preserve">South Carolina Department of Natural Resources, Charleston, SC </w:t>
      </w:r>
      <w:r w:rsidR="00A76B6D">
        <w:t>29412</w:t>
      </w:r>
      <w:r w:rsidR="006D43FD">
        <w:t>, USA</w:t>
      </w:r>
      <w:r w:rsidRPr="00D945EC">
        <w:t xml:space="preserve">; </w:t>
      </w:r>
      <w:hyperlink r:id="rId15" w:history="1">
        <w:r w:rsidR="00447DDA" w:rsidRPr="00447DDA">
          <w:rPr>
            <w:rStyle w:val="Hyperlink"/>
          </w:rPr>
          <w:t>MarcumP@dnr.sc.gov</w:t>
        </w:r>
      </w:hyperlink>
      <w:r w:rsidR="00A76B6D">
        <w:t xml:space="preserve"> </w:t>
      </w:r>
    </w:p>
    <w:p w14:paraId="4CDA2607" w14:textId="10F400C7" w:rsidR="009A445C" w:rsidRPr="00550626" w:rsidRDefault="009A445C" w:rsidP="009A445C">
      <w:pPr>
        <w:pStyle w:val="MDPI16affiliation"/>
      </w:pPr>
      <w:r w:rsidRPr="00DB5A3C">
        <w:rPr>
          <w:b/>
        </w:rPr>
        <w:t>*</w:t>
      </w:r>
      <w:r w:rsidRPr="00D945EC">
        <w:tab/>
        <w:t xml:space="preserve">Correspondence: </w:t>
      </w:r>
      <w:hyperlink r:id="rId16" w:history="1">
        <w:r w:rsidR="00750F58">
          <w:rPr>
            <w:rStyle w:val="Hyperlink"/>
          </w:rPr>
          <w:t>Nikki.Dix@FloridaDEP.gov</w:t>
        </w:r>
      </w:hyperlink>
    </w:p>
    <w:p w14:paraId="67F1AE3C" w14:textId="6ED6FE66" w:rsidR="009A445C" w:rsidRPr="00550626" w:rsidRDefault="009A445C" w:rsidP="009A445C">
      <w:pPr>
        <w:pStyle w:val="MDPI17abstract"/>
        <w:rPr>
          <w:szCs w:val="18"/>
        </w:rPr>
      </w:pPr>
      <w:r w:rsidRPr="00550626">
        <w:rPr>
          <w:b/>
          <w:szCs w:val="18"/>
        </w:rPr>
        <w:t xml:space="preserve">Abstract: </w:t>
      </w:r>
      <w:r w:rsidR="000A0E92">
        <w:rPr>
          <w:szCs w:val="18"/>
        </w:rPr>
        <w:t>As</w:t>
      </w:r>
      <w:r w:rsidR="000A0E92" w:rsidRPr="00371A05">
        <w:rPr>
          <w:szCs w:val="18"/>
        </w:rPr>
        <w:t xml:space="preserve"> </w:t>
      </w:r>
      <w:r w:rsidR="00371A05" w:rsidRPr="00371A05">
        <w:rPr>
          <w:szCs w:val="18"/>
        </w:rPr>
        <w:t>some of the most productive ecosystems in the world, the declining condition and coverage of coastal habitats consequently results in the loss of the myriad economic and ecosystem services they provide</w:t>
      </w:r>
      <w:r w:rsidR="00371A05" w:rsidRPr="007816F2">
        <w:rPr>
          <w:szCs w:val="18"/>
        </w:rPr>
        <w:t xml:space="preserve">. </w:t>
      </w:r>
      <w:r w:rsidR="000A0E92" w:rsidRPr="007816F2">
        <w:rPr>
          <w:szCs w:val="18"/>
        </w:rPr>
        <w:t>Due to variability in physical and biological characteristics across sites</w:t>
      </w:r>
      <w:r w:rsidR="00371A05" w:rsidRPr="007816F2">
        <w:rPr>
          <w:szCs w:val="18"/>
        </w:rPr>
        <w:t>,</w:t>
      </w:r>
      <w:r w:rsidR="00371A05" w:rsidRPr="00371A05">
        <w:rPr>
          <w:szCs w:val="18"/>
        </w:rPr>
        <w:t xml:space="preserve"> increased place-based information to inform local management projects with the goals of reestablishing economic and ecological function of coastal habitats are imperative. </w:t>
      </w:r>
      <w:r w:rsidR="00546AE6">
        <w:rPr>
          <w:szCs w:val="18"/>
        </w:rPr>
        <w:t>Since o</w:t>
      </w:r>
      <w:r w:rsidR="00371A05" w:rsidRPr="00371A05">
        <w:rPr>
          <w:szCs w:val="18"/>
        </w:rPr>
        <w:t xml:space="preserve">ysters are often used in many </w:t>
      </w:r>
      <w:r w:rsidR="00546AE6">
        <w:rPr>
          <w:szCs w:val="18"/>
        </w:rPr>
        <w:t>restoration</w:t>
      </w:r>
      <w:r w:rsidR="00371A05" w:rsidRPr="00371A05">
        <w:rPr>
          <w:szCs w:val="18"/>
        </w:rPr>
        <w:t xml:space="preserve"> projects, this study quantified spatial and temporal patterns in eastern oyster spat settlement in a bar-built estuary in northeast Florida, USA that is host to a robust population of intertidal oyster reefs. </w:t>
      </w:r>
      <w:r w:rsidR="003474F3" w:rsidRPr="003474F3">
        <w:rPr>
          <w:szCs w:val="18"/>
        </w:rPr>
        <w:t xml:space="preserve">Spat settlement </w:t>
      </w:r>
      <w:r w:rsidR="003474F3">
        <w:rPr>
          <w:szCs w:val="18"/>
        </w:rPr>
        <w:t>was found to occur from</w:t>
      </w:r>
      <w:r w:rsidR="003474F3" w:rsidRPr="003474F3">
        <w:rPr>
          <w:szCs w:val="18"/>
        </w:rPr>
        <w:t xml:space="preserve"> April</w:t>
      </w:r>
      <w:r w:rsidR="003474F3">
        <w:rPr>
          <w:szCs w:val="18"/>
        </w:rPr>
        <w:t>-</w:t>
      </w:r>
      <w:r w:rsidR="003474F3" w:rsidRPr="003474F3">
        <w:rPr>
          <w:szCs w:val="18"/>
        </w:rPr>
        <w:t xml:space="preserve">November with </w:t>
      </w:r>
      <w:r w:rsidR="007816F2">
        <w:rPr>
          <w:szCs w:val="18"/>
        </w:rPr>
        <w:t xml:space="preserve">small </w:t>
      </w:r>
      <w:r w:rsidR="003474F3">
        <w:rPr>
          <w:szCs w:val="18"/>
        </w:rPr>
        <w:t xml:space="preserve">peaks </w:t>
      </w:r>
      <w:r w:rsidR="007816F2">
        <w:rPr>
          <w:szCs w:val="18"/>
        </w:rPr>
        <w:t>in the spring and large ones aro</w:t>
      </w:r>
      <w:r w:rsidR="003474F3">
        <w:rPr>
          <w:szCs w:val="18"/>
        </w:rPr>
        <w:t xml:space="preserve">und </w:t>
      </w:r>
      <w:r w:rsidR="003474F3" w:rsidRPr="003474F3">
        <w:rPr>
          <w:szCs w:val="18"/>
        </w:rPr>
        <w:t xml:space="preserve">September. Inter-annual differences in spat settlement </w:t>
      </w:r>
      <w:r w:rsidR="007816F2">
        <w:rPr>
          <w:szCs w:val="18"/>
        </w:rPr>
        <w:t>were</w:t>
      </w:r>
      <w:r w:rsidR="003474F3" w:rsidRPr="003474F3">
        <w:rPr>
          <w:szCs w:val="18"/>
        </w:rPr>
        <w:t xml:space="preserve"> likely influenced by existing environmental conditions and heavily affected by large-scale events such as tropical cyclones. Variations in regional spat </w:t>
      </w:r>
      <w:r w:rsidR="007816F2" w:rsidRPr="003474F3">
        <w:rPr>
          <w:szCs w:val="18"/>
        </w:rPr>
        <w:t>settlements are</w:t>
      </w:r>
      <w:r w:rsidR="003474F3" w:rsidRPr="003474F3">
        <w:rPr>
          <w:szCs w:val="18"/>
        </w:rPr>
        <w:t xml:space="preserve"> </w:t>
      </w:r>
      <w:r w:rsidR="007816F2">
        <w:rPr>
          <w:szCs w:val="18"/>
        </w:rPr>
        <w:t>possibly driven by the</w:t>
      </w:r>
      <w:r w:rsidR="003474F3" w:rsidRPr="003474F3">
        <w:rPr>
          <w:szCs w:val="18"/>
        </w:rPr>
        <w:t xml:space="preserve"> residence times of the watersheds, </w:t>
      </w:r>
      <w:del w:id="0" w:author="Dunnigan, Shannon" w:date="2024-03-15T15:21:00Z">
        <w:r w:rsidR="007816F2" w:rsidDel="00D579E2">
          <w:rPr>
            <w:szCs w:val="18"/>
          </w:rPr>
          <w:delText xml:space="preserve">varying </w:delText>
        </w:r>
        <w:r w:rsidR="003474F3" w:rsidRPr="003474F3" w:rsidDel="00D579E2">
          <w:rPr>
            <w:szCs w:val="18"/>
          </w:rPr>
          <w:delText xml:space="preserve">harvesting pressure, </w:delText>
        </w:r>
      </w:del>
      <w:r w:rsidR="003474F3" w:rsidRPr="003474F3">
        <w:rPr>
          <w:szCs w:val="18"/>
        </w:rPr>
        <w:t xml:space="preserve">density of adult populations, and the </w:t>
      </w:r>
      <w:r w:rsidR="007816F2" w:rsidRPr="003474F3">
        <w:rPr>
          <w:szCs w:val="18"/>
        </w:rPr>
        <w:t>location</w:t>
      </w:r>
      <w:r w:rsidR="003474F3" w:rsidRPr="003474F3">
        <w:rPr>
          <w:szCs w:val="18"/>
        </w:rPr>
        <w:t xml:space="preserve"> of the spat collectors</w:t>
      </w:r>
      <w:r w:rsidR="007816F2">
        <w:rPr>
          <w:szCs w:val="18"/>
        </w:rPr>
        <w:t xml:space="preserve">. </w:t>
      </w:r>
      <w:r w:rsidR="007816F2" w:rsidRPr="00447DDA">
        <w:t xml:space="preserve">Results of this study illustrate </w:t>
      </w:r>
      <w:r w:rsidR="007816F2">
        <w:t>place-based</w:t>
      </w:r>
      <w:r w:rsidR="007816F2" w:rsidRPr="00447DDA">
        <w:t xml:space="preserve"> variability in oyster settlement patterns and underscore the importance of local monitoring for oyster resource management, restoration</w:t>
      </w:r>
      <w:r w:rsidR="007816F2">
        <w:t>,</w:t>
      </w:r>
      <w:r w:rsidR="007816F2" w:rsidRPr="00447DDA">
        <w:t xml:space="preserve"> and research.</w:t>
      </w:r>
    </w:p>
    <w:p w14:paraId="3DB62FE1" w14:textId="44AE1D33" w:rsidR="009A445C" w:rsidRPr="00522B6E" w:rsidRDefault="009A445C" w:rsidP="009A445C">
      <w:pPr>
        <w:pStyle w:val="MDPI18keywords"/>
        <w:rPr>
          <w:szCs w:val="18"/>
        </w:rPr>
      </w:pPr>
      <w:r w:rsidRPr="00550626">
        <w:rPr>
          <w:b/>
          <w:szCs w:val="18"/>
        </w:rPr>
        <w:t xml:space="preserve">Keywords: </w:t>
      </w:r>
      <w:r w:rsidR="00371A05">
        <w:rPr>
          <w:szCs w:val="18"/>
        </w:rPr>
        <w:t>water quality</w:t>
      </w:r>
      <w:r w:rsidR="00522B6E">
        <w:rPr>
          <w:szCs w:val="18"/>
        </w:rPr>
        <w:t xml:space="preserve">, living shorelines, </w:t>
      </w:r>
      <w:r w:rsidR="00522B6E">
        <w:rPr>
          <w:i/>
          <w:iCs/>
          <w:szCs w:val="18"/>
        </w:rPr>
        <w:t>Crassostrea virginica</w:t>
      </w:r>
      <w:r w:rsidR="00522B6E">
        <w:rPr>
          <w:szCs w:val="18"/>
        </w:rPr>
        <w:t>, management, recruitment</w:t>
      </w:r>
    </w:p>
    <w:p w14:paraId="11579CCA" w14:textId="77777777" w:rsidR="009A445C" w:rsidRPr="00550626" w:rsidRDefault="009A445C" w:rsidP="009A445C">
      <w:pPr>
        <w:pStyle w:val="MDPI19line"/>
      </w:pPr>
    </w:p>
    <w:p w14:paraId="1741B927" w14:textId="77777777" w:rsidR="009A445C" w:rsidRDefault="009A445C" w:rsidP="009A445C">
      <w:pPr>
        <w:pStyle w:val="MDPI21heading1"/>
        <w:rPr>
          <w:lang w:eastAsia="zh-CN"/>
        </w:rPr>
      </w:pPr>
      <w:r w:rsidRPr="007F2582">
        <w:rPr>
          <w:lang w:eastAsia="zh-CN"/>
        </w:rPr>
        <w:t>1. Introduction</w:t>
      </w:r>
    </w:p>
    <w:p w14:paraId="54FC26C4" w14:textId="1EB4EB28" w:rsidR="00371A05" w:rsidRPr="001F193B" w:rsidRDefault="00371A05" w:rsidP="001F193B">
      <w:pPr>
        <w:pStyle w:val="MDPI31text"/>
      </w:pPr>
      <w:r w:rsidRPr="00371A05">
        <w:t xml:space="preserve">Coastal ecosystems are some of the most productive in the world providing numerous ecosystem services such as carbon sequestration, improvement of water quality, erosion control, and recreation </w:t>
      </w:r>
      <w:r w:rsidR="00242138">
        <w:t>[1, 2]</w:t>
      </w:r>
      <w:r w:rsidRPr="00371A05">
        <w:t>. Recognizing their value and aesthetic, these ecosystems are subject to constant human activity which has ultimately led to the steady deterioration in many habitats</w:t>
      </w:r>
      <w:r w:rsidR="000A4501">
        <w:t xml:space="preserve"> (estimated anywhere between 30 – 85% loss)</w:t>
      </w:r>
      <w:r w:rsidRPr="00371A05">
        <w:t xml:space="preserve"> of these</w:t>
      </w:r>
      <w:ins w:id="1" w:author="Dunnigan, Shannon" w:date="2024-03-15T15:25:00Z">
        <w:r w:rsidR="00D579E2">
          <w:t xml:space="preserve"> systems</w:t>
        </w:r>
      </w:ins>
      <w:r w:rsidR="00242138">
        <w:t xml:space="preserve"> [1-7]</w:t>
      </w:r>
      <w:r w:rsidRPr="00371A05">
        <w:t xml:space="preserve">. With the loss of these coastal </w:t>
      </w:r>
      <w:r w:rsidR="0075539E">
        <w:t>habitats</w:t>
      </w:r>
      <w:r w:rsidRPr="00371A05">
        <w:t>, the critical ecosystem services and economic value of those services decline as well</w:t>
      </w:r>
      <w:r w:rsidR="0075539E">
        <w:t>,</w:t>
      </w:r>
      <w:r w:rsidRPr="00371A05">
        <w:t xml:space="preserve"> such has been seen in the number of viable (</w:t>
      </w:r>
      <w:r w:rsidR="0075539E" w:rsidRPr="00371A05">
        <w:t>non-collapsed</w:t>
      </w:r>
      <w:r w:rsidRPr="00371A05">
        <w:t xml:space="preserve">) fisheries (-33%), provision of nursery habitats (-69%), and filtering and detoxification services (-63%) </w:t>
      </w:r>
      <w:r w:rsidR="00242138">
        <w:t>[8]</w:t>
      </w:r>
      <w:r w:rsidRPr="00371A05">
        <w:t xml:space="preserve">. </w:t>
      </w:r>
      <w:r w:rsidR="000A4501">
        <w:t>T</w:t>
      </w:r>
      <w:r w:rsidRPr="00371A05">
        <w:t>he mitigation of anthropogenic effects is of significant need in these systems.</w:t>
      </w:r>
      <w:r w:rsidR="000A4501">
        <w:t xml:space="preserve"> </w:t>
      </w:r>
      <w:r w:rsidR="000A4501" w:rsidRPr="00371A05">
        <w:t>As such, efforts in the restoration and enhancement of</w:t>
      </w:r>
      <w:r w:rsidR="000A4501">
        <w:t xml:space="preserve"> these</w:t>
      </w:r>
      <w:r w:rsidR="000A4501" w:rsidRPr="00371A05">
        <w:t xml:space="preserve"> habitats have increased with their decline in ecosystem and economic function. </w:t>
      </w:r>
    </w:p>
    <w:p w14:paraId="7CCDF5F6" w14:textId="59C91A44" w:rsidR="00371A05" w:rsidRPr="001F193B" w:rsidRDefault="00371A05" w:rsidP="001F193B">
      <w:pPr>
        <w:pStyle w:val="MDPI31text"/>
      </w:pPr>
      <w:r w:rsidRPr="00371A05">
        <w:t xml:space="preserve">The use of organic materials in these projects has additional benefits beyond mere construction material. Living shorelines, a form of natural stabilization using organic materials, have been found to improve water quality, </w:t>
      </w:r>
      <w:r w:rsidR="00242138" w:rsidRPr="00371A05">
        <w:t>cease</w:t>
      </w:r>
      <w:r w:rsidR="00242138">
        <w:t xml:space="preserve"> </w:t>
      </w:r>
      <w:r w:rsidRPr="00371A05">
        <w:t xml:space="preserve">or reverse coastal erosion, and serve as critical habitats for plants, fishes, and invertebrates </w:t>
      </w:r>
      <w:r w:rsidR="00242138">
        <w:t xml:space="preserve">[9-12]. </w:t>
      </w:r>
      <w:r w:rsidRPr="00371A05">
        <w:t>One common type of living shoreline is a shellfish-based living shoreline</w:t>
      </w:r>
      <w:r w:rsidR="00242138">
        <w:t xml:space="preserve"> [13-15] </w:t>
      </w:r>
      <w:r w:rsidRPr="00371A05">
        <w:t xml:space="preserve">which has the advantages of </w:t>
      </w:r>
      <w:r w:rsidRPr="00371A05">
        <w:lastRenderedPageBreak/>
        <w:t xml:space="preserve">adapting with a changing </w:t>
      </w:r>
      <w:r w:rsidR="00772776" w:rsidRPr="00371A05">
        <w:t>climate,</w:t>
      </w:r>
      <w:r w:rsidRPr="00371A05">
        <w:t xml:space="preserve"> such as oyster reefs being able to grow at the pace of sea level rise </w:t>
      </w:r>
      <w:r w:rsidR="00242138">
        <w:t>[16]</w:t>
      </w:r>
      <w:r w:rsidRPr="00371A05">
        <w:t xml:space="preserve"> and being able to self-repair after a destructive event </w:t>
      </w:r>
      <w:r w:rsidR="00242138">
        <w:t xml:space="preserve">[17]. </w:t>
      </w:r>
      <w:r w:rsidR="0075539E">
        <w:t xml:space="preserve">Oysters have been established </w:t>
      </w:r>
      <w:r w:rsidRPr="00371A05">
        <w:t>as ecosystem engineers</w:t>
      </w:r>
      <w:r w:rsidR="0075539E">
        <w:t xml:space="preserve"> </w:t>
      </w:r>
      <w:r w:rsidR="009E1B1A">
        <w:t xml:space="preserve">and keystone species </w:t>
      </w:r>
      <w:r w:rsidR="005713CE">
        <w:t>because they</w:t>
      </w:r>
      <w:r w:rsidRPr="00371A05">
        <w:t xml:space="preserve"> can maintain, modify, and form habitats</w:t>
      </w:r>
      <w:r w:rsidR="009E1B1A">
        <w:t xml:space="preserve"> </w:t>
      </w:r>
      <w:r w:rsidR="00242138">
        <w:t>[18, 19]</w:t>
      </w:r>
      <w:r w:rsidRPr="00371A05">
        <w:t>.</w:t>
      </w:r>
      <w:r w:rsidR="00792F5D">
        <w:t xml:space="preserve"> </w:t>
      </w:r>
      <w:r w:rsidRPr="00371A05">
        <w:t xml:space="preserve">As such, oysters are an ideal target material in mitigation projects in ecosystems with </w:t>
      </w:r>
      <w:r w:rsidR="005713CE">
        <w:t xml:space="preserve">previous or existing </w:t>
      </w:r>
      <w:r w:rsidRPr="00371A05">
        <w:t>oyster reef habitats as often a primary or secondary goal of these installations is utilizing their gregarious settlement behavior to continue to form and strengthen these installations over time.</w:t>
      </w:r>
      <w:r w:rsidR="00D35D64">
        <w:t xml:space="preserve"> This is especially important as the return-on-investment of oyster restoration projects varies widely</w:t>
      </w:r>
      <w:r w:rsidR="00BA785D">
        <w:t xml:space="preserve"> and increases with project size</w:t>
      </w:r>
      <w:r w:rsidR="00242138">
        <w:t xml:space="preserve"> [20].</w:t>
      </w:r>
      <w:r w:rsidR="00BA785D">
        <w:t xml:space="preserve"> </w:t>
      </w:r>
    </w:p>
    <w:p w14:paraId="7C66E5B2" w14:textId="4B855677" w:rsidR="00371A05" w:rsidRPr="001F193B" w:rsidRDefault="00371A05" w:rsidP="001F193B">
      <w:pPr>
        <w:pStyle w:val="MDPI31text"/>
      </w:pPr>
      <w:r w:rsidRPr="00371A05">
        <w:t xml:space="preserve">Abundant and common to the southeastern United States, the eastern oyster </w:t>
      </w:r>
      <w:r w:rsidRPr="00A47891">
        <w:rPr>
          <w:i/>
          <w:iCs/>
        </w:rPr>
        <w:t>Crassostrea virginica</w:t>
      </w:r>
      <w:r w:rsidRPr="00371A05">
        <w:t xml:space="preserve"> </w:t>
      </w:r>
      <w:r w:rsidR="003D2E82">
        <w:t>[21]</w:t>
      </w:r>
      <w:r w:rsidRPr="00371A05">
        <w:t xml:space="preserve"> forms three-dimensional reefs</w:t>
      </w:r>
      <w:r w:rsidR="006C3271">
        <w:t xml:space="preserve"> which can be intertidal or subtidal. </w:t>
      </w:r>
      <w:r w:rsidR="005713CE">
        <w:t xml:space="preserve">In fact, it is the only reef building oyster in the state of Florida, USA </w:t>
      </w:r>
      <w:r w:rsidR="003D2E82">
        <w:t>[22]</w:t>
      </w:r>
      <w:r w:rsidR="005713CE">
        <w:t xml:space="preserve">. </w:t>
      </w:r>
      <w:r w:rsidR="006C3271">
        <w:t>These reefs</w:t>
      </w:r>
      <w:r w:rsidRPr="00371A05">
        <w:t xml:space="preserve"> enhance secondary and tertiary productivity within estuaries as juvenile fish and crustaceans recruit to and utilize these reefs as foraging grounds and refuge </w:t>
      </w:r>
      <w:r w:rsidR="003D2E82">
        <w:t xml:space="preserve">[23-30]. </w:t>
      </w:r>
      <w:r w:rsidRPr="00371A05">
        <w:t xml:space="preserve">Additionally, oyster reefs provide other types of ecosystem services such as water filtration, prevention of coastal erosion, boat wake mitigation, and carbon sequestration </w:t>
      </w:r>
      <w:r w:rsidR="003D2E82">
        <w:t>[31-38]</w:t>
      </w:r>
      <w:r w:rsidRPr="00371A05">
        <w:t xml:space="preserve">. </w:t>
      </w:r>
      <w:r w:rsidR="00A00841">
        <w:t xml:space="preserve">They </w:t>
      </w:r>
      <w:r w:rsidR="00D82F0C">
        <w:t xml:space="preserve">also have high intrinsic economic value and </w:t>
      </w:r>
      <w:r w:rsidR="00A00841">
        <w:t>cultural importan</w:t>
      </w:r>
      <w:r w:rsidR="00D82F0C">
        <w:t>ce</w:t>
      </w:r>
      <w:r w:rsidR="00A00841">
        <w:t xml:space="preserve"> </w:t>
      </w:r>
      <w:r w:rsidR="00D82F0C">
        <w:t xml:space="preserve">as they have been harvested as a food source and mined for shell for many years </w:t>
      </w:r>
      <w:r w:rsidR="003D2E82" w:rsidRPr="00DF652B">
        <w:t xml:space="preserve">[39-41, </w:t>
      </w:r>
      <w:r w:rsidR="00DF652B" w:rsidRPr="00DF652B">
        <w:t>22].</w:t>
      </w:r>
    </w:p>
    <w:p w14:paraId="414AF4A8" w14:textId="7A99502D" w:rsidR="005713CE" w:rsidRDefault="00371A05" w:rsidP="00B80EB7">
      <w:pPr>
        <w:pStyle w:val="MDPI31text"/>
      </w:pPr>
      <w:r w:rsidRPr="00371A05">
        <w:tab/>
        <w:t xml:space="preserve">Eastern oysters are non-incubatory oysters, meaning they release gametes into the water column and fertilization occurs </w:t>
      </w:r>
      <w:r w:rsidR="00B80EB7">
        <w:t>external to</w:t>
      </w:r>
      <w:r w:rsidRPr="00371A05">
        <w:t xml:space="preserve"> the organism </w:t>
      </w:r>
      <w:r w:rsidR="00DF652B">
        <w:t>[42]</w:t>
      </w:r>
      <w:r w:rsidRPr="00371A05">
        <w:t xml:space="preserve">. </w:t>
      </w:r>
      <w:r w:rsidR="005713CE">
        <w:t>Their</w:t>
      </w:r>
      <w:r w:rsidRPr="00371A05">
        <w:t xml:space="preserve"> larvae remain in the planktonic stage for about 2-3 weeks before settling on a suitable substrate, from which they are known as “spat”</w:t>
      </w:r>
      <w:r w:rsidR="005713CE">
        <w:t xml:space="preserve"> </w:t>
      </w:r>
      <w:r w:rsidR="00DF652B">
        <w:t>[43]</w:t>
      </w:r>
      <w:r w:rsidRPr="00371A05">
        <w:t xml:space="preserve">. Many abiotic and biotic factors influence the timing and extent of spawning to the recruitment and survival of juvenile oysters. </w:t>
      </w:r>
      <w:r w:rsidR="005713CE" w:rsidRPr="00371A05">
        <w:t>Temperature, salinity, and circulation patterns are amongst the most notable factors affecting oyster larvae</w:t>
      </w:r>
      <w:r w:rsidR="00F14C0C">
        <w:t xml:space="preserve">, as well as food supply </w:t>
      </w:r>
      <w:r w:rsidR="00337877">
        <w:t xml:space="preserve">and turbidity </w:t>
      </w:r>
      <w:r w:rsidR="00F14C0C">
        <w:t>which can affect the length of the larval period</w:t>
      </w:r>
      <w:r w:rsidR="005713CE" w:rsidRPr="00371A05">
        <w:t xml:space="preserve"> </w:t>
      </w:r>
      <w:r w:rsidR="00DF652B">
        <w:t>[44-47]</w:t>
      </w:r>
      <w:r w:rsidR="005713CE" w:rsidRPr="00371A05">
        <w:t>.</w:t>
      </w:r>
      <w:r w:rsidR="005713CE">
        <w:t xml:space="preserve"> F</w:t>
      </w:r>
      <w:r w:rsidR="005713CE" w:rsidRPr="00371A05">
        <w:t xml:space="preserve">ield studies have shown that settlement and recruitment of oyster larvae often has high inter-regional and interannual variability </w:t>
      </w:r>
      <w:r w:rsidR="00DF652B">
        <w:t xml:space="preserve">[48-53]. </w:t>
      </w:r>
      <w:r w:rsidR="00F14C0C">
        <w:t>Establishing</w:t>
      </w:r>
      <w:r w:rsidR="005713CE" w:rsidRPr="00371A05">
        <w:t xml:space="preserve"> </w:t>
      </w:r>
      <w:r w:rsidR="00BA785D">
        <w:t>oyster</w:t>
      </w:r>
      <w:r w:rsidR="00BA785D" w:rsidRPr="00371A05">
        <w:t xml:space="preserve"> </w:t>
      </w:r>
      <w:r w:rsidR="005713CE" w:rsidRPr="00371A05">
        <w:t>settlement patterns</w:t>
      </w:r>
      <w:r w:rsidR="00F14C0C">
        <w:t xml:space="preserve"> and understanding the effect of abiotic and biotic factors on settlement</w:t>
      </w:r>
      <w:r w:rsidR="005713CE" w:rsidRPr="00371A05">
        <w:t xml:space="preserve"> in regions with restoration goals is valuable </w:t>
      </w:r>
      <w:r w:rsidR="003727A8">
        <w:t>in</w:t>
      </w:r>
      <w:r w:rsidR="003727A8" w:rsidRPr="00371A05">
        <w:t xml:space="preserve"> </w:t>
      </w:r>
      <w:r w:rsidR="005713CE" w:rsidRPr="00371A05">
        <w:t xml:space="preserve">planning </w:t>
      </w:r>
      <w:r w:rsidRPr="00371A05">
        <w:t>the timing</w:t>
      </w:r>
      <w:r w:rsidR="00F14C0C">
        <w:t xml:space="preserve"> of installation</w:t>
      </w:r>
      <w:r w:rsidRPr="00371A05">
        <w:t xml:space="preserve"> and success of many restoration projects</w:t>
      </w:r>
      <w:r w:rsidR="00B80EB7">
        <w:t>. This is especially true for projects</w:t>
      </w:r>
      <w:r w:rsidRPr="00371A05">
        <w:t xml:space="preserve"> with the goals of forming a functional oyster habitat as part of their design</w:t>
      </w:r>
      <w:r w:rsidR="00BA785D">
        <w:t xml:space="preserve"> and to maximize the rate of return on the installations given that restoration is </w:t>
      </w:r>
      <w:r w:rsidR="001D5F97">
        <w:t xml:space="preserve">often </w:t>
      </w:r>
      <w:r w:rsidR="00BA785D">
        <w:t>more successful with larger areas</w:t>
      </w:r>
      <w:r w:rsidR="00DF652B">
        <w:t xml:space="preserve"> [20]. </w:t>
      </w:r>
    </w:p>
    <w:p w14:paraId="7F83F4AD" w14:textId="39B213AC" w:rsidR="00371A05" w:rsidRPr="001F193B" w:rsidRDefault="00CE7AE9" w:rsidP="001F193B">
      <w:pPr>
        <w:pStyle w:val="MDPI31text"/>
      </w:pPr>
      <w:r>
        <w:t xml:space="preserve">With the </w:t>
      </w:r>
      <w:r w:rsidR="00DF652B">
        <w:t>goal</w:t>
      </w:r>
      <w:r>
        <w:t xml:space="preserve"> of</w:t>
      </w:r>
      <w:r w:rsidRPr="00371A05">
        <w:t xml:space="preserve"> inform</w:t>
      </w:r>
      <w:r>
        <w:t>ing</w:t>
      </w:r>
      <w:r w:rsidRPr="00371A05">
        <w:t xml:space="preserve"> oyster-based restoration and enhancement projects</w:t>
      </w:r>
      <w:r>
        <w:t>, t</w:t>
      </w:r>
      <w:r w:rsidRPr="00371A05">
        <w:t xml:space="preserve">he </w:t>
      </w:r>
      <w:r>
        <w:t>first objective</w:t>
      </w:r>
      <w:r w:rsidRPr="00371A05">
        <w:t xml:space="preserve"> </w:t>
      </w:r>
      <w:r w:rsidR="00371A05" w:rsidRPr="00371A05">
        <w:t xml:space="preserve">of this study was to quantify spatial and temporal variability in </w:t>
      </w:r>
      <w:r>
        <w:t xml:space="preserve">oyster settlement in </w:t>
      </w:r>
      <w:r w:rsidRPr="00371A05">
        <w:t>a dynamic</w:t>
      </w:r>
      <w:r>
        <w:t>,</w:t>
      </w:r>
      <w:r w:rsidRPr="00371A05">
        <w:t xml:space="preserve"> bar-built estuary in </w:t>
      </w:r>
      <w:r>
        <w:t>N</w:t>
      </w:r>
      <w:r w:rsidRPr="00371A05">
        <w:t>ortheast Florida, USA that is host to a robust population of intertidal oyster reefs</w:t>
      </w:r>
      <w:r w:rsidR="00371A05" w:rsidRPr="00371A05">
        <w:t xml:space="preserve">. </w:t>
      </w:r>
      <w:r>
        <w:t>Given</w:t>
      </w:r>
      <w:r w:rsidRPr="00371A05">
        <w:t xml:space="preserve"> </w:t>
      </w:r>
      <w:r w:rsidR="00371A05" w:rsidRPr="00371A05">
        <w:t xml:space="preserve">the variability of </w:t>
      </w:r>
      <w:r w:rsidR="0051790D">
        <w:t>oyster</w:t>
      </w:r>
      <w:r w:rsidR="0051790D" w:rsidRPr="00371A05">
        <w:t xml:space="preserve"> </w:t>
      </w:r>
      <w:r w:rsidR="00371A05" w:rsidRPr="00371A05">
        <w:t xml:space="preserve">settlement </w:t>
      </w:r>
      <w:r>
        <w:t xml:space="preserve">observed </w:t>
      </w:r>
      <w:r w:rsidR="00371A05" w:rsidRPr="00371A05">
        <w:t>in previous field studies in the southeast</w:t>
      </w:r>
      <w:r>
        <w:t xml:space="preserve"> United States</w:t>
      </w:r>
      <w:r w:rsidR="00B149A7">
        <w:t>, and often more studies of subtidal oyster reefs</w:t>
      </w:r>
      <w:r w:rsidR="00B80EB7">
        <w:t xml:space="preserve"> </w:t>
      </w:r>
      <w:r w:rsidR="00DF652B" w:rsidRPr="00DF652B">
        <w:t>[</w:t>
      </w:r>
      <w:r w:rsidR="00DF652B">
        <w:t xml:space="preserve">51, </w:t>
      </w:r>
      <w:r w:rsidR="00DF652B" w:rsidRPr="00DF652B">
        <w:t>5</w:t>
      </w:r>
      <w:r w:rsidR="00DF652B">
        <w:t>4</w:t>
      </w:r>
      <w:r w:rsidR="00DF652B" w:rsidRPr="00DF652B">
        <w:t>-57],</w:t>
      </w:r>
      <w:r w:rsidR="00371A05" w:rsidRPr="00371A05">
        <w:t xml:space="preserve"> as well as differences in oyster densities in </w:t>
      </w:r>
      <w:r>
        <w:t>N</w:t>
      </w:r>
      <w:r w:rsidRPr="00371A05">
        <w:t>ortheast Florida</w:t>
      </w:r>
      <w:r w:rsidRPr="00371A05" w:rsidDel="00CE7AE9">
        <w:t xml:space="preserve"> </w:t>
      </w:r>
      <w:r w:rsidR="00DF652B">
        <w:t>[58, 59]</w:t>
      </w:r>
      <w:r w:rsidR="00371A05" w:rsidRPr="00371A05">
        <w:t>, it was expected that there would be spatial variability amongst study sites</w:t>
      </w:r>
      <w:r w:rsidR="00B80EB7">
        <w:t xml:space="preserve"> and over time</w:t>
      </w:r>
      <w:r w:rsidR="00371A05" w:rsidRPr="00371A05">
        <w:t xml:space="preserve">. Therefore, potential drivers of this variability were also examined to provide further insight into </w:t>
      </w:r>
      <w:r w:rsidR="00B80EB7">
        <w:t>differences</w:t>
      </w:r>
      <w:r w:rsidR="00371A05" w:rsidRPr="00371A05">
        <w:t xml:space="preserve"> amongst regions and years.</w:t>
      </w:r>
    </w:p>
    <w:p w14:paraId="03904AA4" w14:textId="2D6E6776" w:rsidR="009A445C" w:rsidRDefault="009A445C" w:rsidP="00371A05">
      <w:pPr>
        <w:pStyle w:val="MDPI21heading1"/>
      </w:pPr>
      <w:r w:rsidRPr="00FA04F1">
        <w:rPr>
          <w:lang w:eastAsia="zh-CN"/>
        </w:rPr>
        <w:t xml:space="preserve">2. </w:t>
      </w:r>
      <w:r w:rsidRPr="00FA04F1">
        <w:t>Materials and Methods</w:t>
      </w:r>
    </w:p>
    <w:p w14:paraId="5F4A8018" w14:textId="3AA22779" w:rsidR="00D31EEC" w:rsidRPr="001F31D1" w:rsidRDefault="00D31EEC" w:rsidP="00D31EEC">
      <w:pPr>
        <w:pStyle w:val="MDPI22heading2"/>
        <w:spacing w:before="240"/>
      </w:pPr>
      <w:r>
        <w:t>2</w:t>
      </w:r>
      <w:r w:rsidRPr="001F31D1">
        <w:t xml:space="preserve">.1. </w:t>
      </w:r>
      <w:r>
        <w:t>Study Sites</w:t>
      </w:r>
    </w:p>
    <w:p w14:paraId="5B0E1B47" w14:textId="1F20B7C8" w:rsidR="00D31EEC" w:rsidRDefault="00D31EEC" w:rsidP="00D31EEC">
      <w:pPr>
        <w:pStyle w:val="MDPI31text"/>
      </w:pPr>
      <w:r w:rsidRPr="00D31EEC">
        <w:t xml:space="preserve">The </w:t>
      </w:r>
      <w:r w:rsidR="0075539E" w:rsidRPr="00D31EEC">
        <w:t>Guana</w:t>
      </w:r>
      <w:r w:rsidR="0075539E">
        <w:t>-</w:t>
      </w:r>
      <w:r w:rsidR="0075539E" w:rsidRPr="00D31EEC">
        <w:t>Tolomato</w:t>
      </w:r>
      <w:r w:rsidR="0075539E">
        <w:t>-</w:t>
      </w:r>
      <w:r w:rsidRPr="00D31EEC">
        <w:t xml:space="preserve">Matanzas (GTM) estuary is a bar-built estuary with enclosed lagoons “rivers” (the Guana, Tolomato, and Matanzas) that trifurcate at the St. Augustine </w:t>
      </w:r>
      <w:r w:rsidRPr="00126D19">
        <w:t>Inlet</w:t>
      </w:r>
      <w:r w:rsidR="00A145AA" w:rsidRPr="00126D19">
        <w:t xml:space="preserve"> (Figure 1)</w:t>
      </w:r>
      <w:r w:rsidRPr="00126D19">
        <w:t>.</w:t>
      </w:r>
      <w:r w:rsidRPr="00D31EEC">
        <w:t xml:space="preserve"> This inlet is one of two in the </w:t>
      </w:r>
      <w:r w:rsidR="00A145AA" w:rsidRPr="00D31EEC">
        <w:t>system,</w:t>
      </w:r>
      <w:r w:rsidRPr="00D31EEC">
        <w:t xml:space="preserve"> and it is maintained and stabilized with a jetty by the United States Army Corps of Engineers to a depth of 5-m. The other, the Matanzas Inlet, is an unstructured inlet just north of Marineland, Florida</w:t>
      </w:r>
      <w:r w:rsidR="00750F58">
        <w:t>,</w:t>
      </w:r>
      <w:r w:rsidRPr="00D31EEC">
        <w:t xml:space="preserve"> USA. The estuary is well-flushed with a short residence time of approximately 12.6 </w:t>
      </w:r>
      <w:r w:rsidR="00DF652B">
        <w:t xml:space="preserve">days [60-62] </w:t>
      </w:r>
      <w:r w:rsidRPr="00D31EEC">
        <w:t xml:space="preserve">and is well-mixed. The GTM estuary hosts exceptionally intact and robust populations of eastern oysters that filter approximately 60% of the estuary’s volume within a single residence </w:t>
      </w:r>
      <w:r w:rsidRPr="00D31EEC">
        <w:lastRenderedPageBreak/>
        <w:t xml:space="preserve">time </w:t>
      </w:r>
      <w:r w:rsidR="00DF652B">
        <w:t xml:space="preserve">[62]. </w:t>
      </w:r>
      <w:r w:rsidRPr="00D31EEC">
        <w:t>There is also a functional oyster fishery (commercial and recreational) in several regions.</w:t>
      </w:r>
    </w:p>
    <w:p w14:paraId="5B1429CC" w14:textId="77777777" w:rsidR="00A145AA" w:rsidRDefault="00A145AA" w:rsidP="00A145AA">
      <w:pPr>
        <w:pStyle w:val="MDPI52figure"/>
        <w:ind w:left="2608"/>
        <w:jc w:val="left"/>
        <w:rPr>
          <w:b/>
        </w:rPr>
      </w:pPr>
      <w:r>
        <w:rPr>
          <w:b/>
          <w:noProof/>
          <w:snapToGrid/>
        </w:rPr>
        <w:drawing>
          <wp:inline distT="0" distB="0" distL="0" distR="0" wp14:anchorId="6C8CD6EC" wp14:editId="468F2169">
            <wp:extent cx="4952913" cy="6409653"/>
            <wp:effectExtent l="0" t="0" r="635" b="0"/>
            <wp:docPr id="7671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914" name="Picture 1"/>
                    <pic:cNvPicPr/>
                  </pic:nvPicPr>
                  <pic:blipFill>
                    <a:blip r:embed="rId17"/>
                    <a:stretch>
                      <a:fillRect/>
                    </a:stretch>
                  </pic:blipFill>
                  <pic:spPr>
                    <a:xfrm>
                      <a:off x="0" y="0"/>
                      <a:ext cx="4952913" cy="6409653"/>
                    </a:xfrm>
                    <a:prstGeom prst="rect">
                      <a:avLst/>
                    </a:prstGeom>
                  </pic:spPr>
                </pic:pic>
              </a:graphicData>
            </a:graphic>
          </wp:inline>
        </w:drawing>
      </w:r>
    </w:p>
    <w:p w14:paraId="5BE17CC1" w14:textId="471DC909" w:rsidR="00A145AA" w:rsidRPr="00D31EEC" w:rsidRDefault="00A145AA" w:rsidP="00A145AA">
      <w:pPr>
        <w:pStyle w:val="MDPI51figurecaption"/>
      </w:pPr>
      <w:r w:rsidRPr="00FA04F1">
        <w:rPr>
          <w:b/>
        </w:rPr>
        <w:t xml:space="preserve">Figure 1. </w:t>
      </w:r>
      <w:r>
        <w:t>Map of the Guana Tolomato Matanzas National Estuarine Research Reserve boundary (black line, bottom inset: red), spat collector locations (black dots), water quality monitoring stations (black triangles, not included in insets), and regions: Tolomato River (turquoise), Guana River (pink), Salt Run (yellow), St. Augustine (</w:t>
      </w:r>
      <w:r w:rsidR="00AF1F9B">
        <w:t>orange</w:t>
      </w:r>
      <w:r>
        <w:t xml:space="preserve">), and Fort Matanzas (blue). Water quality stations are from the System-Wide Monitoring Program and are Pine Island (“PIWQ”), San Sebastian (“SSWQ”), and Fort Matanzas (“FMWQ”). </w:t>
      </w:r>
    </w:p>
    <w:p w14:paraId="72489F34" w14:textId="1E0D7FAC" w:rsidR="00D31EEC" w:rsidRDefault="00D31EEC" w:rsidP="00D31EEC">
      <w:pPr>
        <w:pStyle w:val="MDPI31text"/>
      </w:pPr>
      <w:r w:rsidRPr="00D31EEC">
        <w:t>The GTM National Estuarine Research Reserve (GTMNERR) initiated a monitoring program for local oysters in 2014 in which a regional approach was adopted based on perceived differences in water quality, food availability, hydrodynamics, harvesting</w:t>
      </w:r>
      <w:r w:rsidR="00750F58">
        <w:t>,</w:t>
      </w:r>
      <w:r w:rsidRPr="00D31EEC">
        <w:t xml:space="preserve"> and management </w:t>
      </w:r>
      <w:r w:rsidR="00DF652B">
        <w:t>[59]</w:t>
      </w:r>
      <w:r w:rsidRPr="00D31EEC">
        <w:t xml:space="preserve">. Regions were created based on the major waterways along the </w:t>
      </w:r>
      <w:r w:rsidR="0075539E">
        <w:t xml:space="preserve">Atlantic </w:t>
      </w:r>
      <w:r w:rsidRPr="00D31EEC">
        <w:t xml:space="preserve">Intracoastal Waterway (ICW): Tolomato River, Guana River, Salt Run </w:t>
      </w:r>
      <w:r w:rsidR="0075532C">
        <w:t xml:space="preserve">St. Augustine, </w:t>
      </w:r>
      <w:r w:rsidRPr="00D31EEC">
        <w:t xml:space="preserve">and </w:t>
      </w:r>
      <w:r w:rsidR="0075532C">
        <w:lastRenderedPageBreak/>
        <w:t xml:space="preserve">Fort </w:t>
      </w:r>
      <w:r w:rsidR="0075532C" w:rsidRPr="00126D19">
        <w:t xml:space="preserve">Matanzas </w:t>
      </w:r>
      <w:r w:rsidRPr="00126D19">
        <w:t>(Figure 1).</w:t>
      </w:r>
      <w:r w:rsidRPr="00D31EEC">
        <w:t xml:space="preserve"> </w:t>
      </w:r>
      <w:r w:rsidR="00101043">
        <w:t>Additionally, t</w:t>
      </w:r>
      <w:r w:rsidRPr="00D31EEC">
        <w:t xml:space="preserve">he </w:t>
      </w:r>
      <w:r>
        <w:t>GTMNERR</w:t>
      </w:r>
      <w:r w:rsidRPr="00D31EEC">
        <w:t xml:space="preserve"> maintains continuous long-term water quality monitoring stations within the GTM estuary as part of the System-Wide Monitoring Program (SWMP) of the National Estuarine Research Reserves</w:t>
      </w:r>
      <w:r w:rsidR="00405C5A">
        <w:t xml:space="preserve"> (NERRS)</w:t>
      </w:r>
      <w:r w:rsidRPr="00D31EEC">
        <w:t xml:space="preserve">. </w:t>
      </w:r>
      <w:r w:rsidR="00101043">
        <w:t xml:space="preserve">Data from these stations </w:t>
      </w:r>
      <w:r w:rsidR="0075532C">
        <w:t xml:space="preserve">were </w:t>
      </w:r>
      <w:r w:rsidR="00101043">
        <w:t xml:space="preserve">used to examine relationships in spat settlement with environmental conditions. </w:t>
      </w:r>
      <w:r w:rsidRPr="00D31EEC">
        <w:t xml:space="preserve">All SWMP data are publicly available through the NERRS Centralized Data Management Office (CDMO) </w:t>
      </w:r>
      <w:r w:rsidR="00101043">
        <w:t>webpage</w:t>
      </w:r>
      <w:r>
        <w:t xml:space="preserve"> </w:t>
      </w:r>
      <w:r w:rsidR="00DF652B">
        <w:t>[63]</w:t>
      </w:r>
      <w:r w:rsidRPr="00D31EEC">
        <w:t>.</w:t>
      </w:r>
      <w:r>
        <w:t xml:space="preserve"> </w:t>
      </w:r>
    </w:p>
    <w:p w14:paraId="2145F1F1" w14:textId="6111B87B" w:rsidR="00D31EEC" w:rsidRDefault="00D31EEC" w:rsidP="00D31EEC">
      <w:pPr>
        <w:pStyle w:val="MDPI22heading2"/>
        <w:spacing w:before="240"/>
      </w:pPr>
      <w:r>
        <w:t>2</w:t>
      </w:r>
      <w:r w:rsidRPr="001F31D1">
        <w:t>.</w:t>
      </w:r>
      <w:r>
        <w:t>2</w:t>
      </w:r>
      <w:r w:rsidRPr="001F31D1">
        <w:t xml:space="preserve">. </w:t>
      </w:r>
      <w:r>
        <w:t>Data Collection</w:t>
      </w:r>
    </w:p>
    <w:p w14:paraId="795C8554" w14:textId="55534E4B" w:rsidR="00D31EEC" w:rsidRDefault="00D31EEC" w:rsidP="00D31EEC">
      <w:pPr>
        <w:pStyle w:val="MDPI23heading3"/>
      </w:pPr>
      <w:r>
        <w:t>2.2.1. Spat Tree Deployment</w:t>
      </w:r>
    </w:p>
    <w:p w14:paraId="796A5ACB" w14:textId="340BF510" w:rsidR="001F193B" w:rsidRDefault="001F193B" w:rsidP="00D31EEC">
      <w:pPr>
        <w:pStyle w:val="MDPI31text"/>
      </w:pPr>
      <w:r w:rsidRPr="00D31EEC">
        <w:t>A stratified random sample of three reefs in each region of interest (except for the Tolomato River) were selected to deploy spat collectors. The Tolomato River region had two spat collectors deployed at either end of an oyster enhancement area known as Wright’s Landing, where 275 m</w:t>
      </w:r>
      <w:r w:rsidRPr="00413A22">
        <w:rPr>
          <w:vertAlign w:val="superscript"/>
        </w:rPr>
        <w:t>2</w:t>
      </w:r>
      <w:r w:rsidRPr="00D31EEC">
        <w:t xml:space="preserve"> of oyster reefs (28 individual reefs) were created from bagged shell in 2012 and 2013, and one across from the site on a natural reef. </w:t>
      </w:r>
      <w:del w:id="2" w:author="Dunnigan, Shannon" w:date="2024-03-15T15:40:00Z">
        <w:r w:rsidRPr="00D31EEC" w:rsidDel="00C824D1">
          <w:delText xml:space="preserve">In June 2016 and June 2020, one additional spat collector was deployed in the St. Augustine and Tolomato regions, respectively. </w:delText>
        </w:r>
      </w:del>
    </w:p>
    <w:p w14:paraId="74DA0170" w14:textId="28DDDF7E" w:rsidR="00D31EEC" w:rsidRDefault="007209B4" w:rsidP="00D31EEC">
      <w:pPr>
        <w:pStyle w:val="MDPI31text"/>
      </w:pPr>
      <w:r>
        <w:t>Monitoring of larval settlement is commonly conducted by deploying substrate such as hanging oyster shell</w:t>
      </w:r>
      <w:r w:rsidR="00351345">
        <w:t xml:space="preserve"> [64-68]</w:t>
      </w:r>
      <w:r>
        <w:t>. For this study, p</w:t>
      </w:r>
      <w:r w:rsidR="00D31EEC">
        <w:t>atterns in spat settlement were monitored using the hanging shell method</w:t>
      </w:r>
      <w:r>
        <w:t xml:space="preserve"> in which s</w:t>
      </w:r>
      <w:r w:rsidR="00D31EEC">
        <w:t xml:space="preserve">amples were collected using T-shaped structures (trees) made from PVC, with shell “stringers” suspended from each side of the </w:t>
      </w:r>
      <w:r w:rsidR="00D31EEC" w:rsidRPr="00126D19">
        <w:t>crossbar (Figure</w:t>
      </w:r>
      <w:r w:rsidR="00007708" w:rsidRPr="00126D19">
        <w:t xml:space="preserve"> 2</w:t>
      </w:r>
      <w:r w:rsidR="00351345" w:rsidRPr="00126D19">
        <w:rPr>
          <w:rStyle w:val="ui-provider"/>
        </w:rPr>
        <w:t>)</w:t>
      </w:r>
      <w:r w:rsidR="00351345">
        <w:rPr>
          <w:rStyle w:val="ui-provider"/>
        </w:rPr>
        <w:t xml:space="preserve"> [69-7</w:t>
      </w:r>
      <w:r w:rsidR="00537315">
        <w:rPr>
          <w:rStyle w:val="ui-provider"/>
        </w:rPr>
        <w:t>2</w:t>
      </w:r>
      <w:r w:rsidR="00351345">
        <w:rPr>
          <w:rStyle w:val="ui-provider"/>
        </w:rPr>
        <w:t>]</w:t>
      </w:r>
      <w:r w:rsidR="00D31EEC">
        <w:t>. Each stringer was composed of six cleaned eastern oyster shells</w:t>
      </w:r>
      <w:r w:rsidR="00372E18">
        <w:t xml:space="preserve"> that were between</w:t>
      </w:r>
      <w:r w:rsidR="00D31EEC">
        <w:t xml:space="preserve"> 5 to 10 cm </w:t>
      </w:r>
      <w:r w:rsidR="00372E18">
        <w:t xml:space="preserve">in </w:t>
      </w:r>
      <w:r w:rsidR="00D31EEC">
        <w:t>shell height</w:t>
      </w:r>
      <w:r w:rsidR="00372E18">
        <w:t>. Holes were</w:t>
      </w:r>
      <w:r w:rsidR="00D31EEC">
        <w:t xml:space="preserve"> drilled through</w:t>
      </w:r>
      <w:r w:rsidR="00372E18">
        <w:t xml:space="preserve"> the </w:t>
      </w:r>
      <w:r w:rsidR="00C4310C">
        <w:t>shells,</w:t>
      </w:r>
      <w:r w:rsidR="00372E18">
        <w:t xml:space="preserve"> and they were</w:t>
      </w:r>
      <w:r w:rsidR="00C4310C">
        <w:t xml:space="preserve"> </w:t>
      </w:r>
      <w:r w:rsidR="00D31EEC">
        <w:t xml:space="preserve">strung onto galvanized wire oriented with the inner concave surface facing down. Prior to deployment, shells were cleaned by soaking in bleach water for 48 hours followed by removal of all fouling organisms by scrubbing with a wire brush. </w:t>
      </w:r>
      <w:r w:rsidR="00372E18">
        <w:t>After bleaching, the shells</w:t>
      </w:r>
      <w:r w:rsidR="00D31EEC">
        <w:t xml:space="preserve"> were then soaked for at least 24 hours in freshwater</w:t>
      </w:r>
      <w:r w:rsidR="00DA2E9F">
        <w:t xml:space="preserve"> as a rinse</w:t>
      </w:r>
      <w:r w:rsidR="00D31EEC">
        <w:t xml:space="preserve">. </w:t>
      </w:r>
    </w:p>
    <w:p w14:paraId="5E81C34E" w14:textId="77777777" w:rsidR="00A433F2" w:rsidRDefault="00A433F2" w:rsidP="00A433F2">
      <w:pPr>
        <w:pStyle w:val="MDPI52figure"/>
        <w:ind w:left="2608"/>
        <w:jc w:val="left"/>
        <w:rPr>
          <w:b/>
        </w:rPr>
      </w:pPr>
      <w:r>
        <w:rPr>
          <w:b/>
          <w:noProof/>
          <w:snapToGrid/>
        </w:rPr>
        <w:drawing>
          <wp:inline distT="0" distB="0" distL="0" distR="0" wp14:anchorId="15CE6776" wp14:editId="514F8BCA">
            <wp:extent cx="2572932" cy="2438400"/>
            <wp:effectExtent l="0" t="0" r="0" b="0"/>
            <wp:docPr id="20317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1444" name="Picture 1"/>
                    <pic:cNvPicPr/>
                  </pic:nvPicPr>
                  <pic:blipFill>
                    <a:blip r:embed="rId18"/>
                    <a:stretch>
                      <a:fillRect/>
                    </a:stretch>
                  </pic:blipFill>
                  <pic:spPr>
                    <a:xfrm>
                      <a:off x="0" y="0"/>
                      <a:ext cx="2572932" cy="2438400"/>
                    </a:xfrm>
                    <a:prstGeom prst="rect">
                      <a:avLst/>
                    </a:prstGeom>
                  </pic:spPr>
                </pic:pic>
              </a:graphicData>
            </a:graphic>
          </wp:inline>
        </w:drawing>
      </w:r>
    </w:p>
    <w:p w14:paraId="6BFFBF8D" w14:textId="1F3315F8" w:rsidR="00A433F2" w:rsidRDefault="00A433F2" w:rsidP="00A433F2">
      <w:pPr>
        <w:pStyle w:val="MDPI51figurecaption"/>
      </w:pPr>
      <w:r w:rsidRPr="00FA04F1">
        <w:rPr>
          <w:b/>
        </w:rPr>
        <w:t xml:space="preserve">Figure </w:t>
      </w:r>
      <w:r>
        <w:rPr>
          <w:b/>
        </w:rPr>
        <w:t>2</w:t>
      </w:r>
      <w:r w:rsidRPr="00FA04F1">
        <w:rPr>
          <w:b/>
        </w:rPr>
        <w:t xml:space="preserve">. </w:t>
      </w:r>
      <w:r w:rsidR="00890CD4">
        <w:t>An example of a spat tree deployed on an oyster reef</w:t>
      </w:r>
      <w:r w:rsidR="00C0792A">
        <w:t xml:space="preserve"> in the Guana River region of the Guana Tolomato Matanzas estuary in Florida, USA</w:t>
      </w:r>
      <w:r w:rsidR="00890CD4">
        <w:t xml:space="preserve">. </w:t>
      </w:r>
    </w:p>
    <w:p w14:paraId="70C2693D" w14:textId="22E90AE7" w:rsidR="00D31EEC" w:rsidRDefault="00D31EEC" w:rsidP="00D31EEC">
      <w:pPr>
        <w:pStyle w:val="MDPI31text"/>
      </w:pPr>
      <w:r>
        <w:t>Trees were inserted into the reef at the apparent densest portion of live oyster on the reef and situated so that the shells were at the approximate height of the surrounding live oysters. All regions had trees deployed starting in February 2015 except for the Tolomato River, which was initiated in September 2015. These trees were left to soak for approximately one month upon which they were collected</w:t>
      </w:r>
      <w:r w:rsidR="00372E18">
        <w:t>. During collection,</w:t>
      </w:r>
      <w:r>
        <w:t xml:space="preserve"> any fouling organisms were removed from the tree, and new stringers were deployed. The retrieved stringers were labeled and stored in a -4°C freezer until processed. Efforts were made for the stringers to remain deployed for one month, however due to logistics, there was some variation in how long they were left in the field before collection. Trees were deployed for approximately 30 days on average with a range in the project of 21-43 days. Hurricane </w:t>
      </w:r>
      <w:r>
        <w:lastRenderedPageBreak/>
        <w:t>Matthew affected the study area in October 2016 and spat trees were unable to be collected, resulting in missing data from September and October of that year</w:t>
      </w:r>
      <w:r w:rsidR="00D06546" w:rsidRPr="00E5672A">
        <w:t xml:space="preserve"> except for one tree (SA4) during September due to it being accessible by land.</w:t>
      </w:r>
      <w:r w:rsidR="00D06546">
        <w:t xml:space="preserve"> </w:t>
      </w:r>
      <w:r w:rsidR="00D17676">
        <w:t>The longest deployment was during January 2017 and was due to logistics associated with access to the trees.</w:t>
      </w:r>
    </w:p>
    <w:p w14:paraId="0260CB35" w14:textId="77777777" w:rsidR="00537315" w:rsidRDefault="00537315" w:rsidP="00D31EEC">
      <w:pPr>
        <w:pStyle w:val="MDPI31text"/>
      </w:pPr>
    </w:p>
    <w:p w14:paraId="12BBC2B2" w14:textId="74493D96" w:rsidR="00D31EEC" w:rsidRPr="00537315" w:rsidRDefault="00D31EEC" w:rsidP="00D31EEC">
      <w:pPr>
        <w:pStyle w:val="MDPI23heading3"/>
        <w:rPr>
          <w:i/>
          <w:iCs/>
        </w:rPr>
      </w:pPr>
      <w:r w:rsidRPr="00537315">
        <w:rPr>
          <w:i/>
          <w:iCs/>
        </w:rPr>
        <w:t>2.2.2. Shell Processing and Counting</w:t>
      </w:r>
    </w:p>
    <w:p w14:paraId="6B0CBD18" w14:textId="712FC705" w:rsidR="00D31EEC" w:rsidRDefault="00D31EEC" w:rsidP="00D31EEC">
      <w:pPr>
        <w:pStyle w:val="MDPI31text"/>
      </w:pPr>
      <w:r>
        <w:t xml:space="preserve">Shells were assigned numerical IDs based on their position on each stringer, with the topmost shell designated number one and the bottommost number six. The top and bottom shells (one and six, respectively) were discarded and shells two through five were evaluated for spat abundance. </w:t>
      </w:r>
    </w:p>
    <w:p w14:paraId="26A4A0BD" w14:textId="774137DD" w:rsidR="00D31EEC" w:rsidRDefault="00D31EEC" w:rsidP="00D31EEC">
      <w:pPr>
        <w:pStyle w:val="MDPI31text"/>
      </w:pPr>
      <w:r>
        <w:t>In early years of the monitoring, spat were counted using the naked eye or a magnifying glass on both sides of the shells (interior and exterior). A small-scale comparison study determined that spat abundance was significantly higher using a</w:t>
      </w:r>
      <w:r w:rsidR="00A433F2">
        <w:t xml:space="preserve"> dissection</w:t>
      </w:r>
      <w:r>
        <w:t xml:space="preserve"> microscope </w:t>
      </w:r>
      <w:r w:rsidR="00413A22">
        <w:t>and there was no significant difference between total spat abundance per shell and spat abundance per shell</w:t>
      </w:r>
      <w:r>
        <w:t xml:space="preserve"> on the inner surface</w:t>
      </w:r>
      <w:r w:rsidR="00A433F2">
        <w:t xml:space="preserve"> </w:t>
      </w:r>
      <w:r>
        <w:t>only. Beginning in December 2017, all processing was done under microscope on the inner surface of the shells. A linear regression equation based on the comparison was developed to correct the non-microscope data for analysis</w:t>
      </w:r>
      <w:r w:rsidR="00FF4118">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31EEC" w:rsidRPr="00754C37" w14:paraId="0D4E2A47" w14:textId="77777777" w:rsidTr="00537315">
        <w:trPr>
          <w:trHeight w:val="626"/>
        </w:trPr>
        <w:tc>
          <w:tcPr>
            <w:tcW w:w="7428" w:type="dxa"/>
          </w:tcPr>
          <w:p w14:paraId="529C2A20" w14:textId="1110CD23" w:rsidR="00D31EEC" w:rsidRPr="003030D2" w:rsidRDefault="00D31EEC" w:rsidP="00C60AF5">
            <w:pPr>
              <w:pStyle w:val="MDPI39equation"/>
            </w:pPr>
            <w:r>
              <w:t>S = 1.4658</w:t>
            </w:r>
            <w:r w:rsidRPr="00FF4118">
              <w:rPr>
                <w:i/>
                <w:iCs/>
              </w:rPr>
              <w:t>b</w:t>
            </w:r>
            <w:r>
              <w:t xml:space="preserve"> + 1.0378</w:t>
            </w:r>
          </w:p>
        </w:tc>
        <w:tc>
          <w:tcPr>
            <w:tcW w:w="431" w:type="dxa"/>
            <w:vAlign w:val="center"/>
          </w:tcPr>
          <w:p w14:paraId="4C08EBE2" w14:textId="77777777" w:rsidR="00D31EEC" w:rsidRPr="003030D2" w:rsidRDefault="00D31EEC" w:rsidP="00C60AF5">
            <w:pPr>
              <w:pStyle w:val="MDPI3aequationnumber"/>
              <w:spacing w:line="260" w:lineRule="atLeast"/>
            </w:pPr>
            <w:r w:rsidRPr="003030D2">
              <w:t>(1)</w:t>
            </w:r>
          </w:p>
        </w:tc>
      </w:tr>
    </w:tbl>
    <w:p w14:paraId="3E949CC7" w14:textId="4521383B" w:rsidR="00D31EEC" w:rsidRDefault="00FF4118" w:rsidP="00DD1F57">
      <w:pPr>
        <w:pStyle w:val="MDPI31text"/>
        <w:ind w:firstLine="0"/>
      </w:pPr>
      <w:r>
        <w:t>where</w:t>
      </w:r>
      <w:r w:rsidR="00D31EEC">
        <w:t xml:space="preserve"> </w:t>
      </w:r>
      <w:r>
        <w:t>S was the adjusted number of spat counted and</w:t>
      </w:r>
      <w:r w:rsidRPr="00FF4118">
        <w:rPr>
          <w:i/>
          <w:iCs/>
        </w:rPr>
        <w:t xml:space="preserve"> b</w:t>
      </w:r>
      <w:r>
        <w:t xml:space="preserve"> was the observed number of spat counted on the </w:t>
      </w:r>
      <w:r w:rsidR="00BB418C">
        <w:t xml:space="preserve">inner surface </w:t>
      </w:r>
      <w:r>
        <w:t>of the shell by naked eye.</w:t>
      </w:r>
      <w:r w:rsidR="00DD1F57">
        <w:t xml:space="preserve"> </w:t>
      </w:r>
      <w:r w:rsidR="00425682">
        <w:t xml:space="preserve">Exterior counts of spat were not included in the analysis. </w:t>
      </w:r>
      <w:r w:rsidR="00DD1F57">
        <w:t xml:space="preserve">The average number of spat per shell was calculated for each tree deployed within each region each month. </w:t>
      </w:r>
      <w:r w:rsidR="00DD1F57" w:rsidRPr="00ED10B4">
        <w:t>These values were then rounded to convert the number of spat to integers.</w:t>
      </w:r>
    </w:p>
    <w:p w14:paraId="2D8523E5" w14:textId="53D74EA1" w:rsidR="00405C5A" w:rsidRDefault="00405C5A" w:rsidP="00FF4118">
      <w:pPr>
        <w:pStyle w:val="MDPI22heading2"/>
        <w:spacing w:before="240"/>
      </w:pPr>
      <w:r>
        <w:t>2.</w:t>
      </w:r>
      <w:r w:rsidR="00C512FE">
        <w:t>3</w:t>
      </w:r>
      <w:r>
        <w:t xml:space="preserve"> Water Quality</w:t>
      </w:r>
    </w:p>
    <w:p w14:paraId="3BE1B5BD" w14:textId="4FC1B96D" w:rsidR="001F193B" w:rsidRDefault="001F193B" w:rsidP="00405C5A">
      <w:pPr>
        <w:pStyle w:val="MDPI31text"/>
      </w:pPr>
      <w:r>
        <w:t>Water quality data used in this study were downloaded from the CDMO for the Pine Island (</w:t>
      </w:r>
      <w:r w:rsidR="00101043">
        <w:t>PIWQ</w:t>
      </w:r>
      <w:r>
        <w:t>), San Sebastian (</w:t>
      </w:r>
      <w:r w:rsidR="00101043">
        <w:t>SSWQ</w:t>
      </w:r>
      <w:r>
        <w:t>), and Fort Matanzas (</w:t>
      </w:r>
      <w:r w:rsidR="00101043">
        <w:t>FMWQ</w:t>
      </w:r>
      <w:r>
        <w:t xml:space="preserve">) stations for the continuous water quality </w:t>
      </w:r>
      <w:r w:rsidRPr="00126D19">
        <w:t>information (Figure</w:t>
      </w:r>
      <w:r w:rsidR="00101043">
        <w:t xml:space="preserve"> 1</w:t>
      </w:r>
      <w:r w:rsidR="00351345">
        <w:t>) [7</w:t>
      </w:r>
      <w:r w:rsidR="00537315">
        <w:t>3</w:t>
      </w:r>
      <w:r w:rsidR="00351345">
        <w:t>]</w:t>
      </w:r>
      <w:r>
        <w:t xml:space="preserve">. </w:t>
      </w:r>
      <w:r w:rsidRPr="00D31EEC">
        <w:t>The</w:t>
      </w:r>
      <w:r>
        <w:t>se</w:t>
      </w:r>
      <w:r w:rsidRPr="00D31EEC">
        <w:t xml:space="preserve"> stations </w:t>
      </w:r>
      <w:r>
        <w:t>were</w:t>
      </w:r>
      <w:r w:rsidRPr="00D31EEC">
        <w:t xml:space="preserve"> equipped with YSI EXO2 data sondes</w:t>
      </w:r>
      <w:r w:rsidR="002E2D26">
        <w:t xml:space="preserve"> mounted to wooden pilings and</w:t>
      </w:r>
      <w:r w:rsidRPr="00D31EEC">
        <w:t xml:space="preserve"> </w:t>
      </w:r>
      <w:r>
        <w:t>deployed approximately one meter from the bottom</w:t>
      </w:r>
      <w:r w:rsidR="00DE149F">
        <w:t>. The sondes</w:t>
      </w:r>
      <w:r w:rsidRPr="00D31EEC">
        <w:t xml:space="preserve"> measure</w:t>
      </w:r>
      <w:r w:rsidR="004250A0">
        <w:t>d</w:t>
      </w:r>
      <w:r w:rsidRPr="00D31EEC">
        <w:t xml:space="preserve"> a variety of parameters every 15-minutes</w:t>
      </w:r>
      <w:r>
        <w:t xml:space="preserve"> including</w:t>
      </w:r>
      <w:r w:rsidRPr="00D31EEC">
        <w:t xml:space="preserve"> water temperature (°C), salinity (psu), and turbidity (NTU). </w:t>
      </w:r>
      <w:r>
        <w:t>Discrete w</w:t>
      </w:r>
      <w:r w:rsidRPr="00D31EEC">
        <w:t xml:space="preserve">ater samples </w:t>
      </w:r>
      <w:r>
        <w:t>were</w:t>
      </w:r>
      <w:r w:rsidRPr="00D31EEC">
        <w:t xml:space="preserve"> collected</w:t>
      </w:r>
      <w:r>
        <w:t xml:space="preserve"> in duplicate</w:t>
      </w:r>
      <w:r w:rsidRPr="00D31EEC">
        <w:t xml:space="preserve"> at these same stations once a month for chlorophyll </w:t>
      </w:r>
      <w:r w:rsidRPr="009D7400">
        <w:rPr>
          <w:i/>
          <w:iCs/>
        </w:rPr>
        <w:t>a</w:t>
      </w:r>
      <w:r w:rsidR="00DE149F">
        <w:rPr>
          <w:i/>
          <w:iCs/>
        </w:rPr>
        <w:t xml:space="preserve"> </w:t>
      </w:r>
      <w:r w:rsidR="00DE149F">
        <w:t>(chl-</w:t>
      </w:r>
      <w:r w:rsidR="00DE149F">
        <w:rPr>
          <w:i/>
          <w:iCs/>
        </w:rPr>
        <w:t>a</w:t>
      </w:r>
      <w:r w:rsidR="00101043">
        <w:rPr>
          <w:i/>
          <w:iCs/>
        </w:rPr>
        <w:t xml:space="preserve">, </w:t>
      </w:r>
      <w:r w:rsidR="00101043">
        <w:t>µg/L</w:t>
      </w:r>
      <w:r w:rsidR="00DE149F">
        <w:rPr>
          <w:i/>
          <w:iCs/>
        </w:rPr>
        <w:t>)</w:t>
      </w:r>
      <w:r w:rsidRPr="00D31EEC">
        <w:t xml:space="preserve"> on a morning ebb tide</w:t>
      </w:r>
      <w:r>
        <w:t xml:space="preserve"> from as close to the sonde depth as possible</w:t>
      </w:r>
      <w:r w:rsidRPr="00D31EEC">
        <w:t>.</w:t>
      </w:r>
      <w:r>
        <w:t xml:space="preserve"> </w:t>
      </w:r>
      <w:r w:rsidRPr="009D7400">
        <w:t xml:space="preserve">Samples were </w:t>
      </w:r>
      <w:del w:id="3" w:author="Dunnigan, Shannon" w:date="2024-03-15T15:43:00Z">
        <w:r w:rsidRPr="009D7400" w:rsidDel="007C28DE">
          <w:delText>filtered in the field</w:delText>
        </w:r>
        <w:r w:rsidDel="007C28DE">
          <w:delText xml:space="preserve">, </w:delText>
        </w:r>
      </w:del>
      <w:r w:rsidRPr="009D7400">
        <w:t xml:space="preserve">placed on ice in the dark and </w:t>
      </w:r>
      <w:r>
        <w:t>shipped overnight</w:t>
      </w:r>
      <w:r w:rsidRPr="009D7400">
        <w:t xml:space="preserve"> to the</w:t>
      </w:r>
      <w:r>
        <w:t xml:space="preserve"> Florida Department of Environmental Protection’s Central Laboratory in Tallahassee, FL</w:t>
      </w:r>
      <w:ins w:id="4" w:author="Dunnigan, Shannon" w:date="2024-03-15T15:43:00Z">
        <w:r w:rsidR="007C28DE">
          <w:t xml:space="preserve">, upon which they were filtered </w:t>
        </w:r>
      </w:ins>
      <w:ins w:id="5" w:author="Dunnigan, Shannon" w:date="2024-03-15T15:45:00Z">
        <w:r w:rsidR="007C28DE">
          <w:t>onto a</w:t>
        </w:r>
      </w:ins>
      <w:ins w:id="6" w:author="Dunnigan, Shannon" w:date="2024-03-15T15:43:00Z">
        <w:r w:rsidR="007C28DE">
          <w:t xml:space="preserve"> 0.7 </w:t>
        </w:r>
      </w:ins>
      <w:ins w:id="7" w:author="Dunnigan, Shannon" w:date="2024-03-15T15:44:00Z">
        <w:r w:rsidR="007C28DE">
          <w:t>µ</w:t>
        </w:r>
      </w:ins>
      <w:ins w:id="8" w:author="Dunnigan, Shannon" w:date="2024-03-15T15:45:00Z">
        <w:r w:rsidR="007C28DE">
          <w:t>m pore size glass-fibre filter, wrapped in foil, and then stored in the freezer (-20</w:t>
        </w:r>
      </w:ins>
      <w:ins w:id="9" w:author="Dunnigan, Shannon" w:date="2024-03-15T15:46:00Z">
        <w:r w:rsidR="007C28DE">
          <w:t xml:space="preserve"> °C) until extraction</w:t>
        </w:r>
      </w:ins>
      <w:r w:rsidRPr="009D7400">
        <w:t>. Chl</w:t>
      </w:r>
      <w:r w:rsidR="00DE149F">
        <w:t>-</w:t>
      </w:r>
      <w:r w:rsidRPr="00C4310C">
        <w:rPr>
          <w:i/>
          <w:iCs/>
        </w:rPr>
        <w:t>a</w:t>
      </w:r>
      <w:r w:rsidRPr="009D7400">
        <w:t xml:space="preserve"> was extracted from frozen filters within 28 days and analyzed using </w:t>
      </w:r>
      <w:r w:rsidR="00101043">
        <w:t>spectrophotometry</w:t>
      </w:r>
      <w:r w:rsidRPr="009D7400">
        <w:t xml:space="preserve"> (</w:t>
      </w:r>
      <w:r w:rsidRPr="00351345">
        <w:t>SM10200H</w:t>
      </w:r>
      <w:r w:rsidR="00351345">
        <w:t>) [7</w:t>
      </w:r>
      <w:r w:rsidR="00537315">
        <w:t>4</w:t>
      </w:r>
      <w:r w:rsidR="00351345">
        <w:t>]</w:t>
      </w:r>
      <w:r w:rsidRPr="009D7400">
        <w:t>.</w:t>
      </w:r>
      <w:r>
        <w:t xml:space="preserve"> </w:t>
      </w:r>
    </w:p>
    <w:p w14:paraId="7E189A20" w14:textId="718961F7" w:rsidR="005F3142" w:rsidRDefault="005753B3" w:rsidP="005F3142">
      <w:pPr>
        <w:pStyle w:val="MDPI31text"/>
      </w:pPr>
      <w:r>
        <w:t>D</w:t>
      </w:r>
      <w:r w:rsidR="00A52053">
        <w:t>ata</w:t>
      </w:r>
      <w:r w:rsidR="009D7400">
        <w:t xml:space="preserve"> </w:t>
      </w:r>
      <w:r w:rsidR="00405C5A">
        <w:t xml:space="preserve">quality checks </w:t>
      </w:r>
      <w:r>
        <w:t>were applied using</w:t>
      </w:r>
      <w:r w:rsidR="00405C5A">
        <w:t xml:space="preserve"> CDMO</w:t>
      </w:r>
      <w:r w:rsidR="00101043">
        <w:t xml:space="preserve"> methods </w:t>
      </w:r>
      <w:r w:rsidR="00537315">
        <w:t xml:space="preserve">[73] </w:t>
      </w:r>
      <w:r w:rsidR="00405C5A">
        <w:t>and</w:t>
      </w:r>
      <w:r w:rsidR="009D7400">
        <w:t xml:space="preserve"> data flagged as</w:t>
      </w:r>
      <w:r w:rsidR="00405C5A">
        <w:t xml:space="preserve"> “rejected” and “suspect” </w:t>
      </w:r>
      <w:r w:rsidR="009D7400">
        <w:t>were removed from the dataset</w:t>
      </w:r>
      <w:r w:rsidR="002E2D26">
        <w:t xml:space="preserve"> for analysis</w:t>
      </w:r>
      <w:r w:rsidR="009D7400">
        <w:t xml:space="preserve">. </w:t>
      </w:r>
      <w:r w:rsidR="00A52053">
        <w:t>The duplicate c</w:t>
      </w:r>
      <w:r w:rsidR="009D7400">
        <w:t>hl</w:t>
      </w:r>
      <w:r w:rsidR="00DE149F">
        <w:t>-</w:t>
      </w:r>
      <w:r w:rsidR="009D7400">
        <w:rPr>
          <w:i/>
          <w:iCs/>
        </w:rPr>
        <w:t>a</w:t>
      </w:r>
      <w:r w:rsidR="009D7400">
        <w:t xml:space="preserve"> </w:t>
      </w:r>
      <w:r w:rsidR="00A52053">
        <w:t>samples</w:t>
      </w:r>
      <w:r w:rsidR="009D7400">
        <w:t xml:space="preserve"> </w:t>
      </w:r>
      <w:r w:rsidR="003C39A9">
        <w:t xml:space="preserve">from each station </w:t>
      </w:r>
      <w:r w:rsidR="00A52053">
        <w:t>were</w:t>
      </w:r>
      <w:r w:rsidR="009D7400">
        <w:t xml:space="preserve"> averaged by month. All water quality data was then </w:t>
      </w:r>
      <w:r w:rsidR="008260C3">
        <w:t xml:space="preserve">further </w:t>
      </w:r>
      <w:r w:rsidR="00A52053">
        <w:t>aggregated</w:t>
      </w:r>
      <w:r w:rsidR="009D7400">
        <w:t xml:space="preserve"> inside and outside the defined </w:t>
      </w:r>
      <w:r w:rsidR="003C39A9">
        <w:t xml:space="preserve">spat </w:t>
      </w:r>
      <w:r w:rsidR="009D7400">
        <w:t xml:space="preserve">settlement periods for descriptive statistics. </w:t>
      </w:r>
    </w:p>
    <w:p w14:paraId="63385E3E" w14:textId="26CFDFAE" w:rsidR="005F3142" w:rsidRDefault="005F3142" w:rsidP="005F3142">
      <w:pPr>
        <w:pStyle w:val="MDPI22heading2"/>
        <w:spacing w:before="240"/>
      </w:pPr>
      <w:r>
        <w:t>2</w:t>
      </w:r>
      <w:r w:rsidRPr="001F31D1">
        <w:t>.</w:t>
      </w:r>
      <w:r w:rsidR="00C512FE">
        <w:t>4</w:t>
      </w:r>
      <w:r w:rsidRPr="001F31D1">
        <w:t xml:space="preserve">. </w:t>
      </w:r>
      <w:r>
        <w:t>Data Analysis</w:t>
      </w:r>
    </w:p>
    <w:p w14:paraId="52CD9429" w14:textId="1CBBC929" w:rsidR="00751D1B" w:rsidRDefault="005F3142" w:rsidP="00751D1B">
      <w:pPr>
        <w:pStyle w:val="MDPI31text"/>
      </w:pPr>
      <w:r>
        <w:t xml:space="preserve">All data analysis and visualizations were created using R programming language </w:t>
      </w:r>
      <w:r w:rsidR="00537315">
        <w:t>[75]</w:t>
      </w:r>
      <w:r>
        <w:t xml:space="preserve">. </w:t>
      </w:r>
      <w:r w:rsidR="00751D1B">
        <w:t xml:space="preserve">Several helpful import, filtering, and aggregating functions from the SWMPr package in R were used for the compilation of the water quality data </w:t>
      </w:r>
      <w:r w:rsidR="00537315">
        <w:t>[76]</w:t>
      </w:r>
      <w:r w:rsidR="00751D1B">
        <w:t>.</w:t>
      </w:r>
    </w:p>
    <w:p w14:paraId="048467F7" w14:textId="4A06C215" w:rsidR="005F3142" w:rsidRDefault="005F3142" w:rsidP="00A06D8D">
      <w:pPr>
        <w:pStyle w:val="MDPI31text"/>
      </w:pPr>
      <w:r>
        <w:t xml:space="preserve">Since oyster count data has been shown to fit a negative binomial distribution, a generalized linear regression model with a negative binomial distribution was used to </w:t>
      </w:r>
      <w:del w:id="10" w:author="Dunnigan, Shannon" w:date="2024-03-15T15:48:00Z">
        <w:r w:rsidR="008260C3" w:rsidDel="00BE7519">
          <w:delText>compare for</w:delText>
        </w:r>
      </w:del>
      <w:ins w:id="11" w:author="Dunnigan, Shannon" w:date="2024-03-15T15:48:00Z">
        <w:r w:rsidR="00BE7519">
          <w:t>compare</w:t>
        </w:r>
      </w:ins>
      <w:r w:rsidR="008260C3">
        <w:t xml:space="preserve"> differences in spat settlement </w:t>
      </w:r>
      <w:r w:rsidR="006F1486">
        <w:t xml:space="preserve">by </w:t>
      </w:r>
      <w:r w:rsidR="008260C3">
        <w:t>region and across years</w:t>
      </w:r>
      <w:r>
        <w:t xml:space="preserve"> </w:t>
      </w:r>
      <w:r w:rsidR="00537315">
        <w:t>[57, 77]</w:t>
      </w:r>
      <w:r>
        <w:t xml:space="preserve">. </w:t>
      </w:r>
      <w:r w:rsidR="00A06D8D">
        <w:t>S</w:t>
      </w:r>
      <w:r w:rsidR="00156CEC">
        <w:t xml:space="preserve">pat counts per </w:t>
      </w:r>
      <w:r w:rsidR="00156CEC">
        <w:lastRenderedPageBreak/>
        <w:t>shell were assumed to be related to the amount of time they were left “soaking” during deployment</w:t>
      </w:r>
      <w:r w:rsidR="008D5A5F">
        <w:t>.</w:t>
      </w:r>
      <w:r w:rsidR="00156CEC">
        <w:t xml:space="preserve"> </w:t>
      </w:r>
      <w:r w:rsidR="008D5A5F">
        <w:t>T</w:t>
      </w:r>
      <w:r w:rsidR="00156CEC">
        <w:t>o control for this</w:t>
      </w:r>
      <w:r w:rsidR="008D5A5F">
        <w:t>,</w:t>
      </w:r>
      <w:r w:rsidR="00156CEC">
        <w:t xml:space="preserve"> the number of soak days was included as an effort offset (log link function</w:t>
      </w:r>
      <w:r w:rsidR="00537315">
        <w:t>) [78]</w:t>
      </w:r>
      <w:r w:rsidR="00156CEC">
        <w:t>. This causes the models to predict the count per deployment while maintaining the dependent variable as an integer of counts.</w:t>
      </w:r>
      <w:r w:rsidR="00A06D8D">
        <w:t xml:space="preserve"> </w:t>
      </w:r>
      <w:r>
        <w:t>The dependent variable was the average spat count for each collector</w:t>
      </w:r>
      <w:r w:rsidR="00156CEC">
        <w:t xml:space="preserve"> rounded as an integer</w:t>
      </w:r>
      <w:r>
        <w:t>. The independent variables (main effects) were both categorica</w:t>
      </w:r>
      <w:r w:rsidR="00853BA1">
        <w:t>l</w:t>
      </w:r>
      <w:r w:rsidR="00681EB3">
        <w:t>:</w:t>
      </w:r>
      <w:r w:rsidR="00853BA1">
        <w:t xml:space="preserve"> region and year. </w:t>
      </w:r>
      <w:r>
        <w:t>Multiple models were fit</w:t>
      </w:r>
      <w:del w:id="12" w:author="Dunnigan, Shannon" w:date="2024-03-15T15:49:00Z">
        <w:r w:rsidDel="00BE7519">
          <w:delText>ted</w:delText>
        </w:r>
      </w:del>
      <w:r>
        <w:t xml:space="preserve"> to the data: Model 0 </w:t>
      </w:r>
      <w:r w:rsidR="0054151A">
        <w:t xml:space="preserve">was the intercept only, Model 1 </w:t>
      </w:r>
      <w:r>
        <w:t xml:space="preserve">included region, Model </w:t>
      </w:r>
      <w:r w:rsidR="0054151A">
        <w:t>2</w:t>
      </w:r>
      <w:r>
        <w:t xml:space="preserve"> included region and year, Model </w:t>
      </w:r>
      <w:r w:rsidR="0054151A">
        <w:t>3</w:t>
      </w:r>
      <w:r>
        <w:t xml:space="preserve"> included the interaction of region and year, and Model </w:t>
      </w:r>
      <w:r w:rsidR="0054151A">
        <w:t>4</w:t>
      </w:r>
      <w:r>
        <w:t xml:space="preserve"> included just </w:t>
      </w:r>
      <w:r w:rsidRPr="00126D19">
        <w:t>year</w:t>
      </w:r>
      <w:r w:rsidR="00853BA1" w:rsidRPr="00126D19">
        <w:t xml:space="preserve"> (Table 1)</w:t>
      </w:r>
      <w:r w:rsidRPr="00126D19">
        <w:t>.</w:t>
      </w:r>
      <w:r>
        <w:t xml:space="preserve"> </w:t>
      </w:r>
    </w:p>
    <w:p w14:paraId="614A88AD" w14:textId="29FEBE2D" w:rsidR="005F3142" w:rsidRPr="009D7400" w:rsidRDefault="005F3142" w:rsidP="004A1173">
      <w:pPr>
        <w:pStyle w:val="MDPI31text"/>
      </w:pPr>
      <w:r>
        <w:t xml:space="preserve">Comparisons were made between models with different combinations of independent variables using Akaike’s Information Criterion (AICc). The lowest AICc value represents the best fit of the </w:t>
      </w:r>
      <w:r w:rsidRPr="00126D19">
        <w:t>models tested (</w:t>
      </w:r>
      <w:r w:rsidR="00853BA1" w:rsidRPr="00126D19">
        <w:t>Table 1</w:t>
      </w:r>
      <w:r w:rsidR="00537315" w:rsidRPr="00126D19">
        <w:t>) [79]</w:t>
      </w:r>
      <w:r w:rsidRPr="00126D19">
        <w:t>.</w:t>
      </w:r>
      <w:r>
        <w:t xml:space="preserve"> Models were fit to the data using the glmmTMB package </w:t>
      </w:r>
      <w:r w:rsidR="00537315">
        <w:t>[80]</w:t>
      </w:r>
      <w:r w:rsidR="004A1173">
        <w:t>, assessed with the performance</w:t>
      </w:r>
      <w:r w:rsidR="00222C23">
        <w:t xml:space="preserve"> and DHARMa</w:t>
      </w:r>
      <w:r w:rsidR="004A1173">
        <w:t xml:space="preserve"> package</w:t>
      </w:r>
      <w:r w:rsidR="00222C23">
        <w:t>s</w:t>
      </w:r>
      <w:r w:rsidR="004A1173">
        <w:t xml:space="preserve"> </w:t>
      </w:r>
      <w:r w:rsidR="00537315">
        <w:t>[81, 82]</w:t>
      </w:r>
      <w:r>
        <w:t xml:space="preserve"> and predicted values (marginal means) and pairwise comparisons with </w:t>
      </w:r>
      <w:r w:rsidR="00890CD4">
        <w:t>T</w:t>
      </w:r>
      <w:r>
        <w:t xml:space="preserve">ukey adjustments were made from the best fit model using the emmeans </w:t>
      </w:r>
      <w:r w:rsidR="00537315">
        <w:t>[83]</w:t>
      </w:r>
      <w:r>
        <w:t xml:space="preserve"> package in R. </w:t>
      </w:r>
      <w:r w:rsidR="002E2D26">
        <w:t xml:space="preserve">The default glmmTMB optimizer (nlminb) was used. </w:t>
      </w:r>
      <w:r w:rsidR="008260C3">
        <w:t xml:space="preserve">All data visualizations and summaries were performed using tidyverse functions </w:t>
      </w:r>
      <w:r w:rsidR="002E2D26">
        <w:t xml:space="preserve">in </w:t>
      </w:r>
      <w:r w:rsidR="008260C3">
        <w:t xml:space="preserve">ggplot2 </w:t>
      </w:r>
      <w:r w:rsidR="00537315">
        <w:t>[84]</w:t>
      </w:r>
      <w:r w:rsidR="008260C3">
        <w:t xml:space="preserve"> and dplyr</w:t>
      </w:r>
      <w:r w:rsidR="008B2BC6">
        <w:t xml:space="preserve"> </w:t>
      </w:r>
      <w:r w:rsidR="00537315">
        <w:t>[85]</w:t>
      </w:r>
      <w:r w:rsidR="008260C3">
        <w:t>.</w:t>
      </w:r>
    </w:p>
    <w:p w14:paraId="41D21EE7" w14:textId="77777777" w:rsidR="009A445C" w:rsidRPr="001F31D1" w:rsidRDefault="009A445C" w:rsidP="00D46C21">
      <w:pPr>
        <w:pStyle w:val="MDPI21heading1"/>
      </w:pPr>
      <w:r w:rsidRPr="001F31D1">
        <w:t>3. Results</w:t>
      </w:r>
    </w:p>
    <w:p w14:paraId="518C1810" w14:textId="474ABE77" w:rsidR="005F3142" w:rsidRPr="00413A22" w:rsidRDefault="005F3142" w:rsidP="00413A22">
      <w:pPr>
        <w:pStyle w:val="MDPI22heading2"/>
        <w:spacing w:before="240" w:after="0"/>
      </w:pPr>
      <w:r w:rsidRPr="00413A22">
        <w:t>3.1. Spatial and Temporal Variability in Spat Settlement</w:t>
      </w:r>
    </w:p>
    <w:p w14:paraId="059CD641" w14:textId="755CAD30" w:rsidR="006E5BBD" w:rsidRDefault="004B61E8" w:rsidP="00413A22">
      <w:pPr>
        <w:pStyle w:val="MDPI52figure"/>
        <w:spacing w:before="0" w:after="0" w:line="228" w:lineRule="auto"/>
        <w:ind w:left="2606" w:firstLine="446"/>
        <w:jc w:val="both"/>
        <w:rPr>
          <w:szCs w:val="22"/>
        </w:rPr>
      </w:pPr>
      <w:r w:rsidRPr="00413A22">
        <w:rPr>
          <w:szCs w:val="22"/>
        </w:rPr>
        <w:t xml:space="preserve">Annual peak </w:t>
      </w:r>
      <w:r w:rsidR="006E5BBD" w:rsidRPr="00413A22">
        <w:rPr>
          <w:szCs w:val="22"/>
        </w:rPr>
        <w:t xml:space="preserve">settlement shifted </w:t>
      </w:r>
      <w:r w:rsidR="006E5BBD" w:rsidRPr="00126D19">
        <w:rPr>
          <w:szCs w:val="22"/>
        </w:rPr>
        <w:t xml:space="preserve">from </w:t>
      </w:r>
      <w:r w:rsidR="00425682" w:rsidRPr="00126D19">
        <w:rPr>
          <w:szCs w:val="22"/>
        </w:rPr>
        <w:t>May/June</w:t>
      </w:r>
      <w:r w:rsidR="006E5BBD" w:rsidRPr="00126D19">
        <w:rPr>
          <w:szCs w:val="22"/>
        </w:rPr>
        <w:t xml:space="preserve"> in 2015 to </w:t>
      </w:r>
      <w:r w:rsidR="00413A22" w:rsidRPr="00126D19">
        <w:rPr>
          <w:szCs w:val="22"/>
        </w:rPr>
        <w:t>September</w:t>
      </w:r>
      <w:r w:rsidR="006E5BBD" w:rsidRPr="00126D19">
        <w:rPr>
          <w:szCs w:val="22"/>
        </w:rPr>
        <w:t xml:space="preserve"> in 2017, which continued for the remainder of the monitoring</w:t>
      </w:r>
      <w:r w:rsidR="00AC09C3" w:rsidRPr="00126D19">
        <w:rPr>
          <w:szCs w:val="22"/>
        </w:rPr>
        <w:t xml:space="preserve"> (Figure 3)</w:t>
      </w:r>
      <w:r w:rsidR="006E5BBD" w:rsidRPr="00126D19">
        <w:rPr>
          <w:szCs w:val="22"/>
        </w:rPr>
        <w:t xml:space="preserve">. Timing of minor peaks appeared to forecast peak abundance: </w:t>
      </w:r>
      <w:r w:rsidR="00890CD4" w:rsidRPr="00126D19">
        <w:rPr>
          <w:szCs w:val="22"/>
        </w:rPr>
        <w:t>r</w:t>
      </w:r>
      <w:r w:rsidR="006E5BBD" w:rsidRPr="00126D19">
        <w:rPr>
          <w:szCs w:val="22"/>
        </w:rPr>
        <w:t xml:space="preserve">eefs with minor peaks that occurred later in the spring had higher spat abundance both during the fall peak as well as annually (Figure </w:t>
      </w:r>
      <w:r w:rsidR="00F43C81" w:rsidRPr="00126D19">
        <w:rPr>
          <w:szCs w:val="22"/>
        </w:rPr>
        <w:t>3</w:t>
      </w:r>
      <w:r w:rsidR="006E5BBD" w:rsidRPr="00126D19">
        <w:rPr>
          <w:szCs w:val="22"/>
        </w:rPr>
        <w:t>).</w:t>
      </w:r>
    </w:p>
    <w:p w14:paraId="5BA34F61" w14:textId="69807DCB" w:rsidR="00D47AB6" w:rsidRDefault="00D17676" w:rsidP="00A47891">
      <w:pPr>
        <w:pStyle w:val="MDPI52figure"/>
        <w:jc w:val="right"/>
        <w:rPr>
          <w:b/>
        </w:rPr>
      </w:pPr>
      <w:r>
        <w:rPr>
          <w:rFonts w:eastAsia="SimSun"/>
          <w:noProof/>
          <w:snapToGrid/>
          <w:sz w:val="21"/>
          <w:szCs w:val="21"/>
          <w:lang w:eastAsia="zh-CN" w:bidi="ar-SA"/>
        </w:rPr>
        <w:lastRenderedPageBreak/>
        <w:drawing>
          <wp:inline distT="0" distB="0" distL="0" distR="0" wp14:anchorId="0166C179" wp14:editId="0A645970">
            <wp:extent cx="5029210" cy="5562611"/>
            <wp:effectExtent l="0" t="0" r="0" b="0"/>
            <wp:docPr id="57377176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1761" name="Picture 1" descr="Chart, histogram&#10;&#10;Description automatically generated"/>
                    <pic:cNvPicPr/>
                  </pic:nvPicPr>
                  <pic:blipFill>
                    <a:blip r:embed="rId19"/>
                    <a:stretch>
                      <a:fillRect/>
                    </a:stretch>
                  </pic:blipFill>
                  <pic:spPr>
                    <a:xfrm>
                      <a:off x="0" y="0"/>
                      <a:ext cx="5029210" cy="5562611"/>
                    </a:xfrm>
                    <a:prstGeom prst="rect">
                      <a:avLst/>
                    </a:prstGeom>
                  </pic:spPr>
                </pic:pic>
              </a:graphicData>
            </a:graphic>
          </wp:inline>
        </w:drawing>
      </w:r>
      <w:r w:rsidR="006E5BBD" w:rsidRPr="006E5BBD">
        <w:t xml:space="preserve"> </w:t>
      </w:r>
    </w:p>
    <w:p w14:paraId="574E2635" w14:textId="4A370E15" w:rsidR="00D47AB6" w:rsidRDefault="00D47AB6" w:rsidP="00D47AB6">
      <w:pPr>
        <w:pStyle w:val="MDPI51figurecaption"/>
      </w:pPr>
      <w:r w:rsidRPr="00FA04F1">
        <w:rPr>
          <w:b/>
        </w:rPr>
        <w:t xml:space="preserve">Figure </w:t>
      </w:r>
      <w:r w:rsidR="00FE785B">
        <w:rPr>
          <w:b/>
        </w:rPr>
        <w:t>3</w:t>
      </w:r>
      <w:r w:rsidRPr="00FA04F1">
        <w:rPr>
          <w:b/>
        </w:rPr>
        <w:t xml:space="preserve">. </w:t>
      </w:r>
      <w:r>
        <w:t>Monthly mean spat per shell for each region from 2015-2020</w:t>
      </w:r>
      <w:r w:rsidR="004F62D5">
        <w:t xml:space="preserve"> with panels broken up in </w:t>
      </w:r>
      <w:r w:rsidR="000B3B2E">
        <w:t>two-year</w:t>
      </w:r>
      <w:r w:rsidR="004F62D5">
        <w:t xml:space="preserve"> segments</w:t>
      </w:r>
      <w:r>
        <w:t xml:space="preserve">: </w:t>
      </w:r>
      <w:r w:rsidR="000E6015">
        <w:t>Tolomato River (TR, green); Guana River (GR, pink); Saint Augustine (SA; orange); Salt Run (SR, yellow); and Fort Matanzas (FM, blue).</w:t>
      </w:r>
      <w:r w:rsidR="004F62D5">
        <w:t xml:space="preserve"> Note the difference between the scales of the y-axis</w:t>
      </w:r>
      <w:r w:rsidR="00F43C81">
        <w:t xml:space="preserve"> and missing data in </w:t>
      </w:r>
      <w:r w:rsidR="003C61AA">
        <w:t xml:space="preserve">September and October </w:t>
      </w:r>
      <w:r w:rsidR="00F43C81">
        <w:t xml:space="preserve">2016 </w:t>
      </w:r>
      <w:r w:rsidR="00D17676">
        <w:t xml:space="preserve">indicated by </w:t>
      </w:r>
      <w:r w:rsidR="005E6A8C">
        <w:t xml:space="preserve">the </w:t>
      </w:r>
      <w:r w:rsidR="00D17676">
        <w:t>gray box in upper panel</w:t>
      </w:r>
      <w:r w:rsidR="004F62D5">
        <w:t>.</w:t>
      </w:r>
    </w:p>
    <w:p w14:paraId="7949969E" w14:textId="399AF041" w:rsidR="000652DC" w:rsidRPr="00724C95" w:rsidRDefault="00A57594" w:rsidP="000652DC">
      <w:pPr>
        <w:pStyle w:val="MDPI51figurecaption"/>
        <w:rPr>
          <w:snapToGrid w:val="0"/>
          <w:sz w:val="20"/>
          <w:szCs w:val="22"/>
        </w:rPr>
      </w:pPr>
      <w:r>
        <w:rPr>
          <w:snapToGrid w:val="0"/>
          <w:sz w:val="20"/>
          <w:szCs w:val="22"/>
        </w:rPr>
        <w:t>Five</w:t>
      </w:r>
      <w:r w:rsidR="00D47AB6">
        <w:rPr>
          <w:snapToGrid w:val="0"/>
          <w:sz w:val="20"/>
          <w:szCs w:val="22"/>
        </w:rPr>
        <w:t xml:space="preserve"> different models were </w:t>
      </w:r>
      <w:r w:rsidR="00126D19">
        <w:rPr>
          <w:snapToGrid w:val="0"/>
          <w:sz w:val="20"/>
          <w:szCs w:val="22"/>
        </w:rPr>
        <w:t>fit</w:t>
      </w:r>
      <w:del w:id="13" w:author="Dunnigan, Shannon" w:date="2024-03-15T15:50:00Z">
        <w:r w:rsidR="00126D19" w:rsidDel="00BE7519">
          <w:rPr>
            <w:snapToGrid w:val="0"/>
            <w:sz w:val="20"/>
            <w:szCs w:val="22"/>
          </w:rPr>
          <w:delText>ted</w:delText>
        </w:r>
      </w:del>
      <w:r w:rsidR="00D47AB6">
        <w:rPr>
          <w:snapToGrid w:val="0"/>
          <w:sz w:val="20"/>
          <w:szCs w:val="22"/>
        </w:rPr>
        <w:t xml:space="preserve"> to the spat per shell data (</w:t>
      </w:r>
      <w:r w:rsidR="00D47AB6" w:rsidRPr="00126D19">
        <w:rPr>
          <w:snapToGrid w:val="0"/>
          <w:sz w:val="20"/>
          <w:szCs w:val="22"/>
        </w:rPr>
        <w:t>Table</w:t>
      </w:r>
      <w:r w:rsidR="00126D19">
        <w:rPr>
          <w:snapToGrid w:val="0"/>
          <w:sz w:val="20"/>
          <w:szCs w:val="22"/>
        </w:rPr>
        <w:t>s</w:t>
      </w:r>
      <w:r w:rsidR="00D47AB6" w:rsidRPr="00126D19">
        <w:rPr>
          <w:snapToGrid w:val="0"/>
          <w:sz w:val="20"/>
          <w:szCs w:val="22"/>
        </w:rPr>
        <w:t xml:space="preserve"> </w:t>
      </w:r>
      <w:r w:rsidR="008B2BC6" w:rsidRPr="00126D19">
        <w:rPr>
          <w:snapToGrid w:val="0"/>
          <w:sz w:val="20"/>
          <w:szCs w:val="22"/>
        </w:rPr>
        <w:t>1</w:t>
      </w:r>
      <w:r w:rsidR="00126D19">
        <w:rPr>
          <w:snapToGrid w:val="0"/>
          <w:sz w:val="20"/>
          <w:szCs w:val="22"/>
        </w:rPr>
        <w:t xml:space="preserve"> and </w:t>
      </w:r>
      <w:r w:rsidR="00126D19" w:rsidRPr="00126D19">
        <w:rPr>
          <w:snapToGrid w:val="0"/>
          <w:sz w:val="20"/>
          <w:szCs w:val="22"/>
        </w:rPr>
        <w:t>A1</w:t>
      </w:r>
      <w:r w:rsidR="00D47AB6">
        <w:rPr>
          <w:snapToGrid w:val="0"/>
          <w:sz w:val="20"/>
          <w:szCs w:val="22"/>
        </w:rPr>
        <w:t>). The best fitting model included terms for region and year</w:t>
      </w:r>
      <w:r w:rsidR="00721B5A">
        <w:rPr>
          <w:snapToGrid w:val="0"/>
          <w:sz w:val="20"/>
          <w:szCs w:val="22"/>
        </w:rPr>
        <w:t>.</w:t>
      </w:r>
      <w:r w:rsidR="00724C95">
        <w:rPr>
          <w:snapToGrid w:val="0"/>
          <w:sz w:val="20"/>
          <w:szCs w:val="22"/>
        </w:rPr>
        <w:t xml:space="preserve"> </w:t>
      </w:r>
      <w:r w:rsidR="00721B5A">
        <w:rPr>
          <w:snapToGrid w:val="0"/>
          <w:sz w:val="20"/>
          <w:szCs w:val="22"/>
        </w:rPr>
        <w:t>T</w:t>
      </w:r>
      <w:r w:rsidR="00724C95">
        <w:rPr>
          <w:snapToGrid w:val="0"/>
          <w:sz w:val="20"/>
          <w:szCs w:val="22"/>
        </w:rPr>
        <w:t xml:space="preserve">he dispersion </w:t>
      </w:r>
      <w:r w:rsidR="00721B5A">
        <w:rPr>
          <w:snapToGrid w:val="0"/>
          <w:sz w:val="20"/>
          <w:szCs w:val="22"/>
        </w:rPr>
        <w:t>ratio</w:t>
      </w:r>
      <w:r w:rsidR="00724C95">
        <w:rPr>
          <w:snapToGrid w:val="0"/>
          <w:sz w:val="20"/>
          <w:szCs w:val="22"/>
        </w:rPr>
        <w:t xml:space="preserve"> from the negative binomial distribution was</w:t>
      </w:r>
      <w:r w:rsidR="00721B5A">
        <w:rPr>
          <w:snapToGrid w:val="0"/>
          <w:sz w:val="20"/>
          <w:szCs w:val="22"/>
        </w:rPr>
        <w:t xml:space="preserve"> </w:t>
      </w:r>
      <w:r w:rsidR="00AB71CE">
        <w:rPr>
          <w:snapToGrid w:val="0"/>
          <w:sz w:val="20"/>
          <w:szCs w:val="22"/>
        </w:rPr>
        <w:t>1.</w:t>
      </w:r>
      <w:r w:rsidR="00F539AD">
        <w:rPr>
          <w:snapToGrid w:val="0"/>
          <w:sz w:val="20"/>
          <w:szCs w:val="22"/>
        </w:rPr>
        <w:t>527</w:t>
      </w:r>
      <w:r w:rsidR="00721B5A">
        <w:rPr>
          <w:snapToGrid w:val="0"/>
          <w:sz w:val="20"/>
          <w:szCs w:val="22"/>
        </w:rPr>
        <w:t xml:space="preserve"> (</w:t>
      </w:r>
      <w:r w:rsidR="00721B5A" w:rsidRPr="00721B5A">
        <w:rPr>
          <w:i/>
          <w:iCs/>
          <w:snapToGrid w:val="0"/>
          <w:sz w:val="20"/>
          <w:szCs w:val="22"/>
        </w:rPr>
        <w:t>p</w:t>
      </w:r>
      <w:r w:rsidR="00721B5A">
        <w:rPr>
          <w:snapToGrid w:val="0"/>
          <w:sz w:val="20"/>
          <w:szCs w:val="22"/>
        </w:rPr>
        <w:t xml:space="preserve"> </w:t>
      </w:r>
      <w:r w:rsidR="00AB71CE">
        <w:rPr>
          <w:snapToGrid w:val="0"/>
          <w:sz w:val="20"/>
          <w:szCs w:val="22"/>
        </w:rPr>
        <w:t>&lt; 0.001</w:t>
      </w:r>
      <w:r w:rsidR="00721B5A">
        <w:rPr>
          <w:snapToGrid w:val="0"/>
          <w:sz w:val="20"/>
          <w:szCs w:val="22"/>
        </w:rPr>
        <w:t>)</w:t>
      </w:r>
      <w:r w:rsidR="00724C95">
        <w:rPr>
          <w:snapToGrid w:val="0"/>
          <w:sz w:val="20"/>
          <w:szCs w:val="22"/>
        </w:rPr>
        <w:t>, suggesting overdispersion</w:t>
      </w:r>
      <w:r w:rsidR="00D47AB6">
        <w:rPr>
          <w:snapToGrid w:val="0"/>
          <w:sz w:val="20"/>
          <w:szCs w:val="22"/>
        </w:rPr>
        <w:t>.</w:t>
      </w:r>
      <w:r w:rsidR="00B873A6">
        <w:rPr>
          <w:snapToGrid w:val="0"/>
          <w:sz w:val="20"/>
          <w:szCs w:val="22"/>
        </w:rPr>
        <w:t xml:space="preserve"> No significant interaction was found between year and regions</w:t>
      </w:r>
      <w:r w:rsidR="00000932">
        <w:rPr>
          <w:snapToGrid w:val="0"/>
          <w:sz w:val="20"/>
          <w:szCs w:val="22"/>
        </w:rPr>
        <w:t>. A</w:t>
      </w:r>
      <w:r w:rsidR="00724C95">
        <w:rPr>
          <w:snapToGrid w:val="0"/>
          <w:sz w:val="20"/>
          <w:szCs w:val="22"/>
        </w:rPr>
        <w:t>utocorrelation in the residuals was</w:t>
      </w:r>
      <w:r w:rsidR="00BF4464">
        <w:rPr>
          <w:snapToGrid w:val="0"/>
          <w:sz w:val="20"/>
          <w:szCs w:val="22"/>
        </w:rPr>
        <w:t xml:space="preserve"> </w:t>
      </w:r>
      <w:r w:rsidR="00222C23">
        <w:rPr>
          <w:snapToGrid w:val="0"/>
          <w:sz w:val="20"/>
          <w:szCs w:val="22"/>
        </w:rPr>
        <w:t>mixed</w:t>
      </w:r>
      <w:r w:rsidR="00BF4464">
        <w:rPr>
          <w:snapToGrid w:val="0"/>
          <w:sz w:val="20"/>
          <w:szCs w:val="22"/>
        </w:rPr>
        <w:t xml:space="preserve"> (Kolmogorov-Smirnov test: </w:t>
      </w:r>
      <w:r w:rsidR="00BF4464">
        <w:rPr>
          <w:i/>
          <w:iCs/>
          <w:snapToGrid w:val="0"/>
          <w:sz w:val="20"/>
          <w:szCs w:val="22"/>
        </w:rPr>
        <w:t xml:space="preserve">p </w:t>
      </w:r>
      <w:r w:rsidR="00BF4464">
        <w:rPr>
          <w:snapToGrid w:val="0"/>
          <w:sz w:val="20"/>
          <w:szCs w:val="22"/>
        </w:rPr>
        <w:t>= 0.034</w:t>
      </w:r>
      <w:r w:rsidR="00E80196">
        <w:rPr>
          <w:snapToGrid w:val="0"/>
          <w:sz w:val="20"/>
          <w:szCs w:val="22"/>
        </w:rPr>
        <w:t xml:space="preserve">, Durbin-Watson test: </w:t>
      </w:r>
      <w:r w:rsidR="00E80196" w:rsidRPr="00E80196">
        <w:rPr>
          <w:i/>
          <w:iCs/>
          <w:snapToGrid w:val="0"/>
          <w:sz w:val="20"/>
          <w:szCs w:val="22"/>
        </w:rPr>
        <w:t>p</w:t>
      </w:r>
      <w:r w:rsidR="00E80196">
        <w:rPr>
          <w:snapToGrid w:val="0"/>
          <w:sz w:val="20"/>
          <w:szCs w:val="22"/>
        </w:rPr>
        <w:t xml:space="preserve"> </w:t>
      </w:r>
      <w:r w:rsidR="00222C23">
        <w:rPr>
          <w:snapToGrid w:val="0"/>
          <w:sz w:val="20"/>
          <w:szCs w:val="22"/>
        </w:rPr>
        <w:t>= 0.9353</w:t>
      </w:r>
      <w:r w:rsidR="00BF4464">
        <w:rPr>
          <w:snapToGrid w:val="0"/>
          <w:sz w:val="20"/>
          <w:szCs w:val="22"/>
        </w:rPr>
        <w:t>)</w:t>
      </w:r>
      <w:r w:rsidR="00000932">
        <w:rPr>
          <w:snapToGrid w:val="0"/>
          <w:sz w:val="20"/>
          <w:szCs w:val="22"/>
        </w:rPr>
        <w:t xml:space="preserve"> and n</w:t>
      </w:r>
      <w:r w:rsidR="00222C23">
        <w:rPr>
          <w:snapToGrid w:val="0"/>
          <w:sz w:val="20"/>
          <w:szCs w:val="22"/>
        </w:rPr>
        <w:t xml:space="preserve">o adjustment was made. </w:t>
      </w:r>
      <w:r w:rsidR="00BF705B">
        <w:rPr>
          <w:snapToGrid w:val="0"/>
          <w:sz w:val="20"/>
          <w:szCs w:val="22"/>
        </w:rPr>
        <w:t>Since the model results found significant patterns in region and year, comparisons were made using estimated marginal means and Tukey’s post-hoc tests to identify where those differences were found in the levels of each factor</w:t>
      </w:r>
      <w:r w:rsidR="00126D19">
        <w:rPr>
          <w:snapToGrid w:val="0"/>
          <w:sz w:val="20"/>
          <w:szCs w:val="22"/>
        </w:rPr>
        <w:t xml:space="preserve"> (Tables A2 and A3).</w:t>
      </w:r>
    </w:p>
    <w:p w14:paraId="0FEB6A40" w14:textId="4B3F46DC" w:rsidR="00D47AB6" w:rsidRDefault="00D47AB6" w:rsidP="00D47AB6">
      <w:pPr>
        <w:pStyle w:val="MDPI41tablecaption"/>
      </w:pPr>
      <w:r>
        <w:rPr>
          <w:b/>
        </w:rPr>
        <w:t xml:space="preserve">Table </w:t>
      </w:r>
      <w:r w:rsidR="00E60986">
        <w:rPr>
          <w:b/>
        </w:rPr>
        <w:t>1</w:t>
      </w:r>
      <w:r w:rsidRPr="00325902">
        <w:rPr>
          <w:b/>
        </w:rPr>
        <w:t>.</w:t>
      </w:r>
      <w:r w:rsidRPr="00325902">
        <w:t xml:space="preserve"> </w:t>
      </w:r>
      <w:r>
        <w:t>Model selection table for generalized linear model</w:t>
      </w:r>
      <w:r w:rsidR="00B21192">
        <w:t>s</w:t>
      </w:r>
      <w:r>
        <w:t xml:space="preserve"> of spat count data</w:t>
      </w:r>
      <w:r w:rsidR="00413A22" w:rsidRPr="00413A22">
        <w:t xml:space="preserve"> including number of parameters (k), AICc value, the difference in AICc value of each model from the model with the lowest AICc (ΔAICc), and weight applied to AICc (AICc weight). Models are listed in increasing order of AICc</w:t>
      </w:r>
      <w:r w:rsidR="00413A22">
        <w:t>.</w:t>
      </w:r>
    </w:p>
    <w:p w14:paraId="3D4DB494" w14:textId="77777777" w:rsidR="00413A22" w:rsidRDefault="00413A22" w:rsidP="00D47AB6">
      <w:pPr>
        <w:pStyle w:val="MDPI41tablecaption"/>
      </w:pPr>
    </w:p>
    <w:tbl>
      <w:tblPr>
        <w:tblW w:w="4972" w:type="pct"/>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5587"/>
        <w:gridCol w:w="8"/>
        <w:gridCol w:w="8"/>
        <w:gridCol w:w="1201"/>
        <w:gridCol w:w="1201"/>
        <w:gridCol w:w="1201"/>
        <w:gridCol w:w="1201"/>
      </w:tblGrid>
      <w:tr w:rsidR="00D47AB6" w:rsidRPr="00754C37" w14:paraId="1C57274A" w14:textId="77777777" w:rsidTr="00E60986">
        <w:trPr>
          <w:trHeight w:val="405"/>
        </w:trPr>
        <w:tc>
          <w:tcPr>
            <w:tcW w:w="2684" w:type="pct"/>
            <w:tcBorders>
              <w:bottom w:val="single" w:sz="4" w:space="0" w:color="auto"/>
            </w:tcBorders>
            <w:vAlign w:val="center"/>
          </w:tcPr>
          <w:p w14:paraId="5557E18E" w14:textId="77777777" w:rsidR="00D47AB6" w:rsidRPr="007F7C8C" w:rsidRDefault="00D47AB6" w:rsidP="00C60AF5">
            <w:pPr>
              <w:pStyle w:val="MDPI42tablebody"/>
              <w:spacing w:line="240" w:lineRule="auto"/>
              <w:rPr>
                <w:b/>
                <w:snapToGrid/>
              </w:rPr>
            </w:pPr>
            <w:r>
              <w:rPr>
                <w:b/>
                <w:snapToGrid/>
              </w:rPr>
              <w:lastRenderedPageBreak/>
              <w:t>Model</w:t>
            </w:r>
          </w:p>
        </w:tc>
        <w:tc>
          <w:tcPr>
            <w:tcW w:w="4" w:type="pct"/>
            <w:tcBorders>
              <w:bottom w:val="single" w:sz="4" w:space="0" w:color="auto"/>
            </w:tcBorders>
            <w:vAlign w:val="center"/>
          </w:tcPr>
          <w:p w14:paraId="2774E94B" w14:textId="77777777" w:rsidR="00D47AB6" w:rsidRPr="007F7C8C" w:rsidRDefault="00D47AB6" w:rsidP="00C60AF5">
            <w:pPr>
              <w:pStyle w:val="MDPI42tablebody"/>
              <w:spacing w:line="240" w:lineRule="auto"/>
              <w:rPr>
                <w:b/>
                <w:snapToGrid/>
              </w:rPr>
            </w:pPr>
          </w:p>
        </w:tc>
        <w:tc>
          <w:tcPr>
            <w:tcW w:w="4" w:type="pct"/>
            <w:tcBorders>
              <w:bottom w:val="single" w:sz="4" w:space="0" w:color="auto"/>
            </w:tcBorders>
            <w:vAlign w:val="center"/>
          </w:tcPr>
          <w:p w14:paraId="4B269A84" w14:textId="77777777" w:rsidR="00D47AB6" w:rsidRPr="007F7C8C" w:rsidRDefault="00D47AB6" w:rsidP="00C60AF5">
            <w:pPr>
              <w:pStyle w:val="MDPI42tablebody"/>
              <w:spacing w:line="240" w:lineRule="auto"/>
              <w:rPr>
                <w:b/>
                <w:snapToGrid/>
              </w:rPr>
            </w:pPr>
          </w:p>
        </w:tc>
        <w:tc>
          <w:tcPr>
            <w:tcW w:w="577" w:type="pct"/>
            <w:tcBorders>
              <w:bottom w:val="single" w:sz="4" w:space="0" w:color="auto"/>
            </w:tcBorders>
            <w:shd w:val="clear" w:color="auto" w:fill="auto"/>
            <w:vAlign w:val="center"/>
          </w:tcPr>
          <w:p w14:paraId="2302A39B" w14:textId="77777777" w:rsidR="00D47AB6" w:rsidRPr="00E90660" w:rsidRDefault="00D47AB6" w:rsidP="00C60AF5">
            <w:pPr>
              <w:pStyle w:val="MDPI42tablebody"/>
              <w:spacing w:line="240" w:lineRule="auto"/>
              <w:rPr>
                <w:b/>
                <w:i/>
                <w:iCs/>
                <w:snapToGrid/>
              </w:rPr>
            </w:pPr>
            <w:r w:rsidRPr="00E90660">
              <w:rPr>
                <w:b/>
                <w:i/>
                <w:iCs/>
                <w:snapToGrid/>
              </w:rPr>
              <w:t>k</w:t>
            </w:r>
          </w:p>
        </w:tc>
        <w:tc>
          <w:tcPr>
            <w:tcW w:w="577" w:type="pct"/>
            <w:tcBorders>
              <w:bottom w:val="single" w:sz="4" w:space="0" w:color="auto"/>
            </w:tcBorders>
            <w:shd w:val="clear" w:color="auto" w:fill="auto"/>
            <w:vAlign w:val="center"/>
          </w:tcPr>
          <w:p w14:paraId="374B2922" w14:textId="77777777" w:rsidR="00D47AB6" w:rsidRPr="007F7C8C" w:rsidRDefault="00D47AB6" w:rsidP="00C60AF5">
            <w:pPr>
              <w:pStyle w:val="MDPI42tablebody"/>
              <w:spacing w:line="240" w:lineRule="auto"/>
              <w:rPr>
                <w:b/>
                <w:snapToGrid/>
              </w:rPr>
            </w:pPr>
            <w:r>
              <w:rPr>
                <w:b/>
                <w:snapToGrid/>
              </w:rPr>
              <w:t>AIC</w:t>
            </w:r>
            <w:r w:rsidRPr="00E90660">
              <w:rPr>
                <w:b/>
                <w:snapToGrid/>
                <w:vertAlign w:val="subscript"/>
              </w:rPr>
              <w:t>c</w:t>
            </w:r>
          </w:p>
        </w:tc>
        <w:tc>
          <w:tcPr>
            <w:tcW w:w="577" w:type="pct"/>
            <w:tcBorders>
              <w:bottom w:val="single" w:sz="4" w:space="0" w:color="auto"/>
            </w:tcBorders>
            <w:shd w:val="clear" w:color="auto" w:fill="auto"/>
            <w:vAlign w:val="center"/>
          </w:tcPr>
          <w:p w14:paraId="5975BD30" w14:textId="77777777" w:rsidR="00D47AB6" w:rsidRPr="007F7C8C" w:rsidRDefault="00D47AB6" w:rsidP="00C60AF5">
            <w:pPr>
              <w:pStyle w:val="MDPI42tablebody"/>
              <w:spacing w:line="240" w:lineRule="auto"/>
              <w:rPr>
                <w:b/>
                <w:snapToGrid/>
              </w:rPr>
            </w:pPr>
            <w:r>
              <w:t>Δ</w:t>
            </w:r>
            <w:r>
              <w:rPr>
                <w:b/>
                <w:snapToGrid/>
              </w:rPr>
              <w:t>AIC</w:t>
            </w:r>
            <w:r w:rsidRPr="00E90660">
              <w:rPr>
                <w:b/>
                <w:snapToGrid/>
                <w:vertAlign w:val="subscript"/>
              </w:rPr>
              <w:t>c</w:t>
            </w:r>
          </w:p>
        </w:tc>
        <w:tc>
          <w:tcPr>
            <w:tcW w:w="577" w:type="pct"/>
            <w:tcBorders>
              <w:bottom w:val="single" w:sz="4" w:space="0" w:color="auto"/>
            </w:tcBorders>
            <w:vAlign w:val="center"/>
          </w:tcPr>
          <w:p w14:paraId="14E7D15A" w14:textId="77777777" w:rsidR="00D47AB6" w:rsidRPr="007F7C8C" w:rsidRDefault="00D47AB6" w:rsidP="00C60AF5">
            <w:pPr>
              <w:pStyle w:val="MDPI42tablebody"/>
              <w:spacing w:line="240" w:lineRule="auto"/>
              <w:rPr>
                <w:b/>
                <w:snapToGrid/>
              </w:rPr>
            </w:pPr>
            <w:r>
              <w:rPr>
                <w:b/>
                <w:snapToGrid/>
              </w:rPr>
              <w:t>AIC</w:t>
            </w:r>
            <w:r w:rsidRPr="00E90660">
              <w:rPr>
                <w:b/>
                <w:snapToGrid/>
                <w:vertAlign w:val="subscript"/>
              </w:rPr>
              <w:t>c</w:t>
            </w:r>
            <w:r>
              <w:rPr>
                <w:b/>
                <w:snapToGrid/>
              </w:rPr>
              <w:t xml:space="preserve"> weight</w:t>
            </w:r>
          </w:p>
        </w:tc>
      </w:tr>
      <w:tr w:rsidR="00D47AB6" w:rsidRPr="00754C37" w14:paraId="12BA6BCE" w14:textId="77777777" w:rsidTr="00E60986">
        <w:trPr>
          <w:trHeight w:val="405"/>
        </w:trPr>
        <w:tc>
          <w:tcPr>
            <w:tcW w:w="2684" w:type="pct"/>
            <w:vAlign w:val="center"/>
          </w:tcPr>
          <w:p w14:paraId="568B0132" w14:textId="1DECD095" w:rsidR="00D47AB6" w:rsidRPr="00F220D4" w:rsidRDefault="00D47AB6" w:rsidP="00C60AF5">
            <w:pPr>
              <w:pStyle w:val="MDPI42tablebody"/>
              <w:spacing w:line="240" w:lineRule="auto"/>
              <w:jc w:val="left"/>
            </w:pPr>
            <w:r>
              <w:t xml:space="preserve">Model </w:t>
            </w:r>
            <w:r w:rsidR="004E67CC">
              <w:t>2</w:t>
            </w:r>
            <w:r>
              <w:t>: spat_</w:t>
            </w:r>
            <w:r w:rsidR="00AB71CE">
              <w:t>count</w:t>
            </w:r>
            <w:r>
              <w:t xml:space="preserve"> ~ </w:t>
            </w:r>
            <w:r w:rsidR="004E67CC">
              <w:t xml:space="preserve">region + year + </w:t>
            </w:r>
            <w:r w:rsidR="00AB71CE">
              <w:t xml:space="preserve">offset[log(soak_days)] </w:t>
            </w:r>
          </w:p>
        </w:tc>
        <w:tc>
          <w:tcPr>
            <w:tcW w:w="4" w:type="pct"/>
            <w:vAlign w:val="center"/>
          </w:tcPr>
          <w:p w14:paraId="2DB9C7A9" w14:textId="77777777" w:rsidR="00D47AB6" w:rsidRPr="00F220D4" w:rsidRDefault="00D47AB6" w:rsidP="00C60AF5">
            <w:pPr>
              <w:pStyle w:val="MDPI42tablebody"/>
              <w:spacing w:line="240" w:lineRule="auto"/>
            </w:pPr>
          </w:p>
        </w:tc>
        <w:tc>
          <w:tcPr>
            <w:tcW w:w="4" w:type="pct"/>
            <w:vAlign w:val="center"/>
          </w:tcPr>
          <w:p w14:paraId="4B2D78D5" w14:textId="77777777" w:rsidR="00D47AB6" w:rsidRPr="00F220D4" w:rsidRDefault="00D47AB6" w:rsidP="00C60AF5">
            <w:pPr>
              <w:pStyle w:val="MDPI42tablebody"/>
              <w:spacing w:line="240" w:lineRule="auto"/>
            </w:pPr>
          </w:p>
        </w:tc>
        <w:tc>
          <w:tcPr>
            <w:tcW w:w="577" w:type="pct"/>
            <w:shd w:val="clear" w:color="auto" w:fill="auto"/>
            <w:vAlign w:val="center"/>
          </w:tcPr>
          <w:p w14:paraId="2A816670" w14:textId="77777777" w:rsidR="00D47AB6" w:rsidRPr="00F220D4" w:rsidRDefault="00D47AB6" w:rsidP="00C60AF5">
            <w:pPr>
              <w:pStyle w:val="MDPI42tablebody"/>
              <w:spacing w:line="240" w:lineRule="auto"/>
            </w:pPr>
            <w:r>
              <w:t>11</w:t>
            </w:r>
          </w:p>
        </w:tc>
        <w:tc>
          <w:tcPr>
            <w:tcW w:w="577" w:type="pct"/>
            <w:shd w:val="clear" w:color="auto" w:fill="auto"/>
            <w:vAlign w:val="center"/>
          </w:tcPr>
          <w:p w14:paraId="41438F1C" w14:textId="55AF42A4" w:rsidR="00D47AB6" w:rsidRPr="00F220D4" w:rsidRDefault="004E67CC" w:rsidP="00C60AF5">
            <w:pPr>
              <w:pStyle w:val="MDPI42tablebody"/>
              <w:spacing w:line="240" w:lineRule="auto"/>
            </w:pPr>
            <w:r>
              <w:t>6484.63</w:t>
            </w:r>
          </w:p>
        </w:tc>
        <w:tc>
          <w:tcPr>
            <w:tcW w:w="577" w:type="pct"/>
            <w:shd w:val="clear" w:color="auto" w:fill="auto"/>
            <w:vAlign w:val="center"/>
          </w:tcPr>
          <w:p w14:paraId="57D5F665" w14:textId="77777777" w:rsidR="00D47AB6" w:rsidRPr="00F220D4" w:rsidRDefault="00D47AB6" w:rsidP="00C60AF5">
            <w:pPr>
              <w:pStyle w:val="MDPI42tablebody"/>
              <w:spacing w:line="240" w:lineRule="auto"/>
            </w:pPr>
            <w:r>
              <w:t>0.00</w:t>
            </w:r>
          </w:p>
        </w:tc>
        <w:tc>
          <w:tcPr>
            <w:tcW w:w="577" w:type="pct"/>
            <w:vAlign w:val="center"/>
          </w:tcPr>
          <w:p w14:paraId="465A56A2" w14:textId="77777777" w:rsidR="00D47AB6" w:rsidRPr="00F220D4" w:rsidRDefault="00D47AB6" w:rsidP="00C60AF5">
            <w:pPr>
              <w:pStyle w:val="MDPI42tablebody"/>
              <w:spacing w:line="240" w:lineRule="auto"/>
            </w:pPr>
            <w:r>
              <w:t>1</w:t>
            </w:r>
          </w:p>
        </w:tc>
      </w:tr>
      <w:tr w:rsidR="00D47AB6" w:rsidRPr="00754C37" w14:paraId="772FC05C" w14:textId="77777777" w:rsidTr="00E60986">
        <w:trPr>
          <w:trHeight w:val="405"/>
        </w:trPr>
        <w:tc>
          <w:tcPr>
            <w:tcW w:w="2684" w:type="pct"/>
            <w:vAlign w:val="center"/>
          </w:tcPr>
          <w:p w14:paraId="14C68758" w14:textId="7CFBEF97" w:rsidR="00D47AB6" w:rsidRPr="00F220D4" w:rsidRDefault="00D47AB6" w:rsidP="004E67CC">
            <w:pPr>
              <w:pStyle w:val="MDPI42tablebody"/>
              <w:spacing w:line="240" w:lineRule="auto"/>
              <w:ind w:left="504" w:hanging="504"/>
              <w:jc w:val="left"/>
            </w:pPr>
            <w:r>
              <w:t xml:space="preserve">Model </w:t>
            </w:r>
            <w:r w:rsidR="004E67CC">
              <w:t>3</w:t>
            </w:r>
            <w:r>
              <w:t>: spat_</w:t>
            </w:r>
            <w:r w:rsidR="00AB71CE">
              <w:t>count</w:t>
            </w:r>
            <w:r>
              <w:t xml:space="preserve"> ~ region + year + region</w:t>
            </w:r>
            <w:r w:rsidR="004E67CC">
              <w:t>:</w:t>
            </w:r>
            <w:r>
              <w:t>year</w:t>
            </w:r>
            <w:r w:rsidR="004E67CC">
              <w:t xml:space="preserve"> + </w:t>
            </w:r>
            <w:r w:rsidR="004E67CC">
              <w:br/>
              <w:t>offset[log(soak_days)]</w:t>
            </w:r>
          </w:p>
        </w:tc>
        <w:tc>
          <w:tcPr>
            <w:tcW w:w="4" w:type="pct"/>
            <w:vAlign w:val="center"/>
          </w:tcPr>
          <w:p w14:paraId="1F42F5B7" w14:textId="77777777" w:rsidR="00D47AB6" w:rsidRPr="00F220D4" w:rsidRDefault="00D47AB6" w:rsidP="00C60AF5">
            <w:pPr>
              <w:pStyle w:val="MDPI42tablebody"/>
              <w:spacing w:line="240" w:lineRule="auto"/>
            </w:pPr>
          </w:p>
        </w:tc>
        <w:tc>
          <w:tcPr>
            <w:tcW w:w="4" w:type="pct"/>
            <w:vAlign w:val="center"/>
          </w:tcPr>
          <w:p w14:paraId="66D9308A" w14:textId="77777777" w:rsidR="00D47AB6" w:rsidRPr="00F220D4" w:rsidRDefault="00D47AB6" w:rsidP="00C60AF5">
            <w:pPr>
              <w:pStyle w:val="MDPI42tablebody"/>
              <w:spacing w:line="240" w:lineRule="auto"/>
            </w:pPr>
          </w:p>
        </w:tc>
        <w:tc>
          <w:tcPr>
            <w:tcW w:w="577" w:type="pct"/>
            <w:shd w:val="clear" w:color="auto" w:fill="auto"/>
            <w:vAlign w:val="center"/>
          </w:tcPr>
          <w:p w14:paraId="35280DC7" w14:textId="77777777" w:rsidR="00D47AB6" w:rsidRPr="00F220D4" w:rsidRDefault="00D47AB6" w:rsidP="00C60AF5">
            <w:pPr>
              <w:pStyle w:val="MDPI42tablebody"/>
              <w:spacing w:line="240" w:lineRule="auto"/>
            </w:pPr>
            <w:r>
              <w:t>31</w:t>
            </w:r>
          </w:p>
        </w:tc>
        <w:tc>
          <w:tcPr>
            <w:tcW w:w="577" w:type="pct"/>
            <w:shd w:val="clear" w:color="auto" w:fill="auto"/>
            <w:vAlign w:val="center"/>
          </w:tcPr>
          <w:p w14:paraId="5CA5577E" w14:textId="5F50B154" w:rsidR="00D47AB6" w:rsidRPr="00F220D4" w:rsidRDefault="004E67CC" w:rsidP="00C60AF5">
            <w:pPr>
              <w:pStyle w:val="MDPI42tablebody"/>
              <w:spacing w:line="240" w:lineRule="auto"/>
            </w:pPr>
            <w:r>
              <w:t>6504.43</w:t>
            </w:r>
          </w:p>
        </w:tc>
        <w:tc>
          <w:tcPr>
            <w:tcW w:w="577" w:type="pct"/>
            <w:shd w:val="clear" w:color="auto" w:fill="auto"/>
            <w:vAlign w:val="center"/>
          </w:tcPr>
          <w:p w14:paraId="4E1A728F" w14:textId="6A7DF921" w:rsidR="00D47AB6" w:rsidRPr="00F220D4" w:rsidRDefault="004E67CC" w:rsidP="00C60AF5">
            <w:pPr>
              <w:pStyle w:val="MDPI42tablebody"/>
              <w:spacing w:line="240" w:lineRule="auto"/>
            </w:pPr>
            <w:r>
              <w:t>19.81</w:t>
            </w:r>
          </w:p>
        </w:tc>
        <w:tc>
          <w:tcPr>
            <w:tcW w:w="577" w:type="pct"/>
            <w:vAlign w:val="center"/>
          </w:tcPr>
          <w:p w14:paraId="67A9C677" w14:textId="77777777" w:rsidR="00D47AB6" w:rsidRPr="00F220D4" w:rsidRDefault="00D47AB6" w:rsidP="00C60AF5">
            <w:pPr>
              <w:pStyle w:val="MDPI42tablebody"/>
              <w:spacing w:line="240" w:lineRule="auto"/>
            </w:pPr>
            <w:r>
              <w:t>0</w:t>
            </w:r>
          </w:p>
        </w:tc>
      </w:tr>
      <w:tr w:rsidR="00D47AB6" w:rsidRPr="00754C37" w14:paraId="75CC61F3" w14:textId="77777777" w:rsidTr="00E60986">
        <w:trPr>
          <w:trHeight w:val="405"/>
        </w:trPr>
        <w:tc>
          <w:tcPr>
            <w:tcW w:w="2684" w:type="pct"/>
            <w:vAlign w:val="center"/>
          </w:tcPr>
          <w:p w14:paraId="7DF3704C" w14:textId="544920DC" w:rsidR="00D47AB6" w:rsidRDefault="00D47AB6" w:rsidP="00C60AF5">
            <w:pPr>
              <w:pStyle w:val="MDPI42tablebody"/>
              <w:spacing w:line="240" w:lineRule="auto"/>
              <w:jc w:val="left"/>
            </w:pPr>
            <w:r>
              <w:t xml:space="preserve">Model </w:t>
            </w:r>
            <w:r w:rsidR="004E67CC">
              <w:t>4</w:t>
            </w:r>
            <w:r>
              <w:t>: spat_</w:t>
            </w:r>
            <w:r w:rsidR="00AB71CE">
              <w:t>count</w:t>
            </w:r>
            <w:r>
              <w:t xml:space="preserve"> ~ </w:t>
            </w:r>
            <w:r w:rsidR="004E67CC">
              <w:t xml:space="preserve">year + </w:t>
            </w:r>
            <w:r w:rsidR="00AB71CE">
              <w:t xml:space="preserve">offset[log(soak_days)] </w:t>
            </w:r>
          </w:p>
        </w:tc>
        <w:tc>
          <w:tcPr>
            <w:tcW w:w="4" w:type="pct"/>
            <w:vAlign w:val="center"/>
          </w:tcPr>
          <w:p w14:paraId="7F27FC95" w14:textId="77777777" w:rsidR="00D47AB6" w:rsidRPr="00F220D4" w:rsidRDefault="00D47AB6" w:rsidP="00C60AF5">
            <w:pPr>
              <w:pStyle w:val="MDPI42tablebody"/>
              <w:spacing w:line="240" w:lineRule="auto"/>
            </w:pPr>
          </w:p>
        </w:tc>
        <w:tc>
          <w:tcPr>
            <w:tcW w:w="4" w:type="pct"/>
            <w:vAlign w:val="center"/>
          </w:tcPr>
          <w:p w14:paraId="3C11CC67" w14:textId="77777777" w:rsidR="00D47AB6" w:rsidRPr="00F220D4" w:rsidRDefault="00D47AB6" w:rsidP="00C60AF5">
            <w:pPr>
              <w:pStyle w:val="MDPI42tablebody"/>
              <w:spacing w:line="240" w:lineRule="auto"/>
            </w:pPr>
          </w:p>
        </w:tc>
        <w:tc>
          <w:tcPr>
            <w:tcW w:w="577" w:type="pct"/>
            <w:shd w:val="clear" w:color="auto" w:fill="auto"/>
            <w:vAlign w:val="center"/>
          </w:tcPr>
          <w:p w14:paraId="11DB5108" w14:textId="77777777" w:rsidR="00D47AB6" w:rsidRPr="00F220D4" w:rsidRDefault="00D47AB6" w:rsidP="00C60AF5">
            <w:pPr>
              <w:pStyle w:val="MDPI42tablebody"/>
              <w:spacing w:line="240" w:lineRule="auto"/>
            </w:pPr>
            <w:r>
              <w:t>7</w:t>
            </w:r>
          </w:p>
        </w:tc>
        <w:tc>
          <w:tcPr>
            <w:tcW w:w="577" w:type="pct"/>
            <w:shd w:val="clear" w:color="auto" w:fill="auto"/>
            <w:vAlign w:val="center"/>
          </w:tcPr>
          <w:p w14:paraId="25C04991" w14:textId="040CFDF7" w:rsidR="00D47AB6" w:rsidRPr="00F220D4" w:rsidRDefault="004E67CC" w:rsidP="00C60AF5">
            <w:pPr>
              <w:pStyle w:val="MDPI42tablebody"/>
              <w:spacing w:line="240" w:lineRule="auto"/>
            </w:pPr>
            <w:r>
              <w:t>6559.31</w:t>
            </w:r>
          </w:p>
        </w:tc>
        <w:tc>
          <w:tcPr>
            <w:tcW w:w="577" w:type="pct"/>
            <w:shd w:val="clear" w:color="auto" w:fill="auto"/>
            <w:vAlign w:val="center"/>
          </w:tcPr>
          <w:p w14:paraId="5CD31937" w14:textId="06BE1B2C" w:rsidR="00D47AB6" w:rsidRPr="00F220D4" w:rsidRDefault="004E67CC" w:rsidP="00C60AF5">
            <w:pPr>
              <w:pStyle w:val="MDPI42tablebody"/>
              <w:spacing w:line="240" w:lineRule="auto"/>
            </w:pPr>
            <w:r>
              <w:t>74.69</w:t>
            </w:r>
          </w:p>
        </w:tc>
        <w:tc>
          <w:tcPr>
            <w:tcW w:w="577" w:type="pct"/>
            <w:vAlign w:val="center"/>
          </w:tcPr>
          <w:p w14:paraId="297B2F25" w14:textId="77777777" w:rsidR="00D47AB6" w:rsidRPr="00F220D4" w:rsidRDefault="00D47AB6" w:rsidP="00C60AF5">
            <w:pPr>
              <w:pStyle w:val="MDPI42tablebody"/>
              <w:spacing w:line="240" w:lineRule="auto"/>
            </w:pPr>
            <w:r>
              <w:t>0</w:t>
            </w:r>
          </w:p>
        </w:tc>
      </w:tr>
      <w:tr w:rsidR="00D47AB6" w:rsidRPr="00754C37" w14:paraId="3603A9F4" w14:textId="77777777" w:rsidTr="00E60986">
        <w:trPr>
          <w:trHeight w:val="405"/>
        </w:trPr>
        <w:tc>
          <w:tcPr>
            <w:tcW w:w="2684" w:type="pct"/>
            <w:vAlign w:val="center"/>
          </w:tcPr>
          <w:p w14:paraId="3CD69A5E" w14:textId="0FFE0231" w:rsidR="00D47AB6" w:rsidRDefault="00D47AB6" w:rsidP="00C60AF5">
            <w:pPr>
              <w:pStyle w:val="MDPI42tablebody"/>
              <w:spacing w:line="240" w:lineRule="auto"/>
              <w:jc w:val="left"/>
            </w:pPr>
            <w:r>
              <w:t xml:space="preserve">Model </w:t>
            </w:r>
            <w:r w:rsidR="004E67CC">
              <w:t>1</w:t>
            </w:r>
            <w:r>
              <w:t>: spat</w:t>
            </w:r>
            <w:r w:rsidR="00AB71CE">
              <w:t>_count</w:t>
            </w:r>
            <w:r>
              <w:t xml:space="preserve"> ~ </w:t>
            </w:r>
            <w:r w:rsidR="004E67CC">
              <w:t xml:space="preserve">region + </w:t>
            </w:r>
            <w:r w:rsidR="00AB71CE">
              <w:t xml:space="preserve">offset[log(soak_days)] </w:t>
            </w:r>
          </w:p>
        </w:tc>
        <w:tc>
          <w:tcPr>
            <w:tcW w:w="4" w:type="pct"/>
            <w:vAlign w:val="center"/>
          </w:tcPr>
          <w:p w14:paraId="0FECE1FE" w14:textId="77777777" w:rsidR="00D47AB6" w:rsidRPr="00F220D4" w:rsidRDefault="00D47AB6" w:rsidP="00C60AF5">
            <w:pPr>
              <w:pStyle w:val="MDPI42tablebody"/>
              <w:spacing w:line="240" w:lineRule="auto"/>
            </w:pPr>
          </w:p>
        </w:tc>
        <w:tc>
          <w:tcPr>
            <w:tcW w:w="4" w:type="pct"/>
            <w:vAlign w:val="center"/>
          </w:tcPr>
          <w:p w14:paraId="0DA67896" w14:textId="77777777" w:rsidR="00D47AB6" w:rsidRPr="00F220D4" w:rsidRDefault="00D47AB6" w:rsidP="00C60AF5">
            <w:pPr>
              <w:pStyle w:val="MDPI42tablebody"/>
              <w:spacing w:line="240" w:lineRule="auto"/>
            </w:pPr>
          </w:p>
        </w:tc>
        <w:tc>
          <w:tcPr>
            <w:tcW w:w="577" w:type="pct"/>
            <w:shd w:val="clear" w:color="auto" w:fill="auto"/>
            <w:vAlign w:val="center"/>
          </w:tcPr>
          <w:p w14:paraId="466CC585" w14:textId="77777777" w:rsidR="00D47AB6" w:rsidRPr="00F220D4" w:rsidRDefault="00D47AB6" w:rsidP="00C60AF5">
            <w:pPr>
              <w:pStyle w:val="MDPI42tablebody"/>
              <w:spacing w:line="240" w:lineRule="auto"/>
            </w:pPr>
            <w:r>
              <w:t>6</w:t>
            </w:r>
          </w:p>
        </w:tc>
        <w:tc>
          <w:tcPr>
            <w:tcW w:w="577" w:type="pct"/>
            <w:shd w:val="clear" w:color="auto" w:fill="auto"/>
            <w:vAlign w:val="center"/>
          </w:tcPr>
          <w:p w14:paraId="55E24D8A" w14:textId="2EDCABEB" w:rsidR="00D47AB6" w:rsidRPr="00F220D4" w:rsidRDefault="004E67CC" w:rsidP="00C60AF5">
            <w:pPr>
              <w:pStyle w:val="MDPI42tablebody"/>
              <w:spacing w:line="240" w:lineRule="auto"/>
            </w:pPr>
            <w:r>
              <w:t>6613.63</w:t>
            </w:r>
          </w:p>
        </w:tc>
        <w:tc>
          <w:tcPr>
            <w:tcW w:w="577" w:type="pct"/>
            <w:shd w:val="clear" w:color="auto" w:fill="auto"/>
            <w:vAlign w:val="center"/>
          </w:tcPr>
          <w:p w14:paraId="65C5993F" w14:textId="55EB5EF1" w:rsidR="00D47AB6" w:rsidRPr="00F220D4" w:rsidRDefault="004E67CC" w:rsidP="00C60AF5">
            <w:pPr>
              <w:pStyle w:val="MDPI42tablebody"/>
              <w:spacing w:line="240" w:lineRule="auto"/>
            </w:pPr>
            <w:r>
              <w:t>129.00</w:t>
            </w:r>
          </w:p>
        </w:tc>
        <w:tc>
          <w:tcPr>
            <w:tcW w:w="577" w:type="pct"/>
            <w:vAlign w:val="center"/>
          </w:tcPr>
          <w:p w14:paraId="6894F83A" w14:textId="77777777" w:rsidR="00D47AB6" w:rsidRPr="00F220D4" w:rsidRDefault="00D47AB6" w:rsidP="00C60AF5">
            <w:pPr>
              <w:pStyle w:val="MDPI42tablebody"/>
              <w:spacing w:line="240" w:lineRule="auto"/>
            </w:pPr>
            <w:r>
              <w:t>0</w:t>
            </w:r>
          </w:p>
        </w:tc>
      </w:tr>
      <w:tr w:rsidR="0054151A" w:rsidRPr="00754C37" w14:paraId="7AEE6BDB" w14:textId="77777777" w:rsidTr="00E60986">
        <w:trPr>
          <w:trHeight w:val="405"/>
        </w:trPr>
        <w:tc>
          <w:tcPr>
            <w:tcW w:w="2684" w:type="pct"/>
            <w:vAlign w:val="center"/>
          </w:tcPr>
          <w:p w14:paraId="3BAB8383" w14:textId="00FBEB98" w:rsidR="0054151A" w:rsidRDefault="0054151A" w:rsidP="00C60AF5">
            <w:pPr>
              <w:pStyle w:val="MDPI42tablebody"/>
              <w:spacing w:line="240" w:lineRule="auto"/>
              <w:jc w:val="left"/>
            </w:pPr>
            <w:r>
              <w:t xml:space="preserve">Model 0: </w:t>
            </w:r>
            <w:r w:rsidR="00AB71CE">
              <w:t>spat_count ~</w:t>
            </w:r>
            <w:r w:rsidR="00A57594">
              <w:t xml:space="preserve"> </w:t>
            </w:r>
            <w:r w:rsidR="00AB71CE">
              <w:t>offset[log(soak_days)]</w:t>
            </w:r>
          </w:p>
        </w:tc>
        <w:tc>
          <w:tcPr>
            <w:tcW w:w="4" w:type="pct"/>
            <w:vAlign w:val="center"/>
          </w:tcPr>
          <w:p w14:paraId="3DE10624" w14:textId="77777777" w:rsidR="0054151A" w:rsidRPr="00F220D4" w:rsidRDefault="0054151A" w:rsidP="00C60AF5">
            <w:pPr>
              <w:pStyle w:val="MDPI42tablebody"/>
              <w:spacing w:line="240" w:lineRule="auto"/>
            </w:pPr>
          </w:p>
        </w:tc>
        <w:tc>
          <w:tcPr>
            <w:tcW w:w="4" w:type="pct"/>
            <w:vAlign w:val="center"/>
          </w:tcPr>
          <w:p w14:paraId="7CB56CD7" w14:textId="77777777" w:rsidR="0054151A" w:rsidRPr="00F220D4" w:rsidRDefault="0054151A" w:rsidP="00C60AF5">
            <w:pPr>
              <w:pStyle w:val="MDPI42tablebody"/>
              <w:spacing w:line="240" w:lineRule="auto"/>
            </w:pPr>
          </w:p>
        </w:tc>
        <w:tc>
          <w:tcPr>
            <w:tcW w:w="577" w:type="pct"/>
            <w:shd w:val="clear" w:color="auto" w:fill="auto"/>
            <w:vAlign w:val="center"/>
          </w:tcPr>
          <w:p w14:paraId="571D652C" w14:textId="75ED7EB6" w:rsidR="0054151A" w:rsidRDefault="0054151A" w:rsidP="00C60AF5">
            <w:pPr>
              <w:pStyle w:val="MDPI42tablebody"/>
              <w:spacing w:line="240" w:lineRule="auto"/>
            </w:pPr>
            <w:r>
              <w:t>2</w:t>
            </w:r>
          </w:p>
        </w:tc>
        <w:tc>
          <w:tcPr>
            <w:tcW w:w="577" w:type="pct"/>
            <w:shd w:val="clear" w:color="auto" w:fill="auto"/>
            <w:vAlign w:val="center"/>
          </w:tcPr>
          <w:p w14:paraId="1DBF2692" w14:textId="5D555456" w:rsidR="0054151A" w:rsidRDefault="004E67CC" w:rsidP="00C60AF5">
            <w:pPr>
              <w:pStyle w:val="MDPI42tablebody"/>
              <w:spacing w:line="240" w:lineRule="auto"/>
            </w:pPr>
            <w:r>
              <w:t>6688.57</w:t>
            </w:r>
          </w:p>
        </w:tc>
        <w:tc>
          <w:tcPr>
            <w:tcW w:w="577" w:type="pct"/>
            <w:shd w:val="clear" w:color="auto" w:fill="auto"/>
            <w:vAlign w:val="center"/>
          </w:tcPr>
          <w:p w14:paraId="493783DC" w14:textId="385A58B4" w:rsidR="0054151A" w:rsidRDefault="004E67CC" w:rsidP="00C60AF5">
            <w:pPr>
              <w:pStyle w:val="MDPI42tablebody"/>
              <w:spacing w:line="240" w:lineRule="auto"/>
            </w:pPr>
            <w:r>
              <w:t>203.94</w:t>
            </w:r>
          </w:p>
        </w:tc>
        <w:tc>
          <w:tcPr>
            <w:tcW w:w="577" w:type="pct"/>
            <w:vAlign w:val="center"/>
          </w:tcPr>
          <w:p w14:paraId="71CA5A12" w14:textId="17E5BCF7" w:rsidR="0054151A" w:rsidRDefault="0054151A" w:rsidP="00C60AF5">
            <w:pPr>
              <w:pStyle w:val="MDPI42tablebody"/>
              <w:spacing w:line="240" w:lineRule="auto"/>
            </w:pPr>
            <w:r>
              <w:t>0</w:t>
            </w:r>
          </w:p>
        </w:tc>
      </w:tr>
    </w:tbl>
    <w:p w14:paraId="261C34A8" w14:textId="7AD0FE1E" w:rsidR="00BF705B" w:rsidRDefault="00BF705B" w:rsidP="00BF705B">
      <w:pPr>
        <w:pStyle w:val="MDPI51figurecaption"/>
        <w:rPr>
          <w:snapToGrid w:val="0"/>
          <w:sz w:val="20"/>
          <w:szCs w:val="22"/>
        </w:rPr>
      </w:pPr>
      <w:r>
        <w:rPr>
          <w:snapToGrid w:val="0"/>
          <w:sz w:val="20"/>
          <w:szCs w:val="22"/>
        </w:rPr>
        <w:t>Tolomato River (TR) had the greatest mean spat per shell (</w:t>
      </w:r>
      <w:r w:rsidR="00613B44">
        <w:rPr>
          <w:snapToGrid w:val="0"/>
          <w:sz w:val="20"/>
          <w:szCs w:val="22"/>
        </w:rPr>
        <w:t>untransformed mean: 43.11</w:t>
      </w:r>
      <w:r>
        <w:rPr>
          <w:snapToGrid w:val="0"/>
          <w:sz w:val="20"/>
          <w:szCs w:val="22"/>
        </w:rPr>
        <w:t>) and Fort Matanzas (FM) the least (9.97) (</w:t>
      </w:r>
      <w:r w:rsidRPr="00126D19">
        <w:rPr>
          <w:snapToGrid w:val="0"/>
          <w:sz w:val="20"/>
          <w:szCs w:val="22"/>
        </w:rPr>
        <w:t xml:space="preserve">Figure </w:t>
      </w:r>
      <w:r w:rsidR="005D76F4" w:rsidRPr="00126D19">
        <w:rPr>
          <w:snapToGrid w:val="0"/>
          <w:sz w:val="20"/>
          <w:szCs w:val="22"/>
        </w:rPr>
        <w:t>4A</w:t>
      </w:r>
      <w:r w:rsidRPr="00126D19">
        <w:rPr>
          <w:snapToGrid w:val="0"/>
          <w:sz w:val="20"/>
          <w:szCs w:val="22"/>
        </w:rPr>
        <w:t>; Table 2</w:t>
      </w:r>
      <w:r>
        <w:rPr>
          <w:snapToGrid w:val="0"/>
          <w:sz w:val="20"/>
          <w:szCs w:val="22"/>
        </w:rPr>
        <w:t xml:space="preserve">). Variability in counts was also higher in the TR region than all other regions. There was no difference found between </w:t>
      </w:r>
      <w:r w:rsidR="001D12BD">
        <w:rPr>
          <w:snapToGrid w:val="0"/>
          <w:sz w:val="20"/>
          <w:szCs w:val="22"/>
        </w:rPr>
        <w:t>Guana River (</w:t>
      </w:r>
      <w:r w:rsidR="006E5BBD">
        <w:rPr>
          <w:snapToGrid w:val="0"/>
          <w:sz w:val="20"/>
          <w:szCs w:val="22"/>
        </w:rPr>
        <w:t>GR</w:t>
      </w:r>
      <w:r w:rsidR="001D12BD">
        <w:rPr>
          <w:snapToGrid w:val="0"/>
          <w:sz w:val="20"/>
          <w:szCs w:val="22"/>
        </w:rPr>
        <w:t>)</w:t>
      </w:r>
      <w:r>
        <w:rPr>
          <w:snapToGrid w:val="0"/>
          <w:sz w:val="20"/>
          <w:szCs w:val="22"/>
        </w:rPr>
        <w:t xml:space="preserve"> and St. Augustine (SA</w:t>
      </w:r>
      <w:r w:rsidR="00930F0B">
        <w:rPr>
          <w:snapToGrid w:val="0"/>
          <w:sz w:val="20"/>
          <w:szCs w:val="22"/>
        </w:rPr>
        <w:t xml:space="preserve">; </w:t>
      </w:r>
      <w:r w:rsidR="00930F0B" w:rsidRPr="00A122F9">
        <w:rPr>
          <w:i/>
          <w:iCs/>
          <w:snapToGrid w:val="0"/>
          <w:sz w:val="20"/>
          <w:szCs w:val="22"/>
          <w:rPrChange w:id="14" w:author="Dunnigan, Shannon" w:date="2024-03-15T15:52:00Z">
            <w:rPr>
              <w:snapToGrid w:val="0"/>
              <w:sz w:val="20"/>
              <w:szCs w:val="22"/>
            </w:rPr>
          </w:rPrChange>
        </w:rPr>
        <w:t>p</w:t>
      </w:r>
      <w:r w:rsidR="00930F0B">
        <w:rPr>
          <w:snapToGrid w:val="0"/>
          <w:sz w:val="20"/>
          <w:szCs w:val="22"/>
        </w:rPr>
        <w:t xml:space="preserve"> = 0.916</w:t>
      </w:r>
      <w:r>
        <w:rPr>
          <w:snapToGrid w:val="0"/>
          <w:sz w:val="20"/>
          <w:szCs w:val="22"/>
        </w:rPr>
        <w:t xml:space="preserve">) and </w:t>
      </w:r>
      <w:r w:rsidR="00D6620D">
        <w:rPr>
          <w:snapToGrid w:val="0"/>
          <w:sz w:val="20"/>
          <w:szCs w:val="22"/>
        </w:rPr>
        <w:t xml:space="preserve">settlement in </w:t>
      </w:r>
      <w:r>
        <w:rPr>
          <w:snapToGrid w:val="0"/>
          <w:sz w:val="20"/>
          <w:szCs w:val="22"/>
        </w:rPr>
        <w:t xml:space="preserve">these regions </w:t>
      </w:r>
      <w:r w:rsidR="00D6620D">
        <w:rPr>
          <w:snapToGrid w:val="0"/>
          <w:sz w:val="20"/>
          <w:szCs w:val="22"/>
        </w:rPr>
        <w:t xml:space="preserve">was </w:t>
      </w:r>
      <w:r>
        <w:rPr>
          <w:snapToGrid w:val="0"/>
          <w:sz w:val="20"/>
          <w:szCs w:val="22"/>
        </w:rPr>
        <w:t xml:space="preserve">higher than </w:t>
      </w:r>
      <w:r w:rsidR="00D6620D">
        <w:rPr>
          <w:snapToGrid w:val="0"/>
          <w:sz w:val="20"/>
          <w:szCs w:val="22"/>
        </w:rPr>
        <w:t xml:space="preserve">in </w:t>
      </w:r>
      <w:r>
        <w:rPr>
          <w:snapToGrid w:val="0"/>
          <w:sz w:val="20"/>
          <w:szCs w:val="22"/>
        </w:rPr>
        <w:t xml:space="preserve">Salt Run (SR) and FM </w:t>
      </w:r>
      <w:r w:rsidRPr="00126D19">
        <w:rPr>
          <w:snapToGrid w:val="0"/>
          <w:sz w:val="20"/>
          <w:szCs w:val="22"/>
        </w:rPr>
        <w:t xml:space="preserve">(Figure </w:t>
      </w:r>
      <w:r w:rsidR="005D76F4" w:rsidRPr="00126D19">
        <w:rPr>
          <w:snapToGrid w:val="0"/>
          <w:sz w:val="20"/>
          <w:szCs w:val="22"/>
        </w:rPr>
        <w:t>4A</w:t>
      </w:r>
      <w:r w:rsidRPr="00126D19">
        <w:rPr>
          <w:snapToGrid w:val="0"/>
          <w:sz w:val="20"/>
          <w:szCs w:val="22"/>
        </w:rPr>
        <w:t>).</w:t>
      </w:r>
    </w:p>
    <w:p w14:paraId="108AEAA8" w14:textId="0DCFF286" w:rsidR="009059A1" w:rsidRPr="00890CD4" w:rsidRDefault="009059A1" w:rsidP="009059A1">
      <w:pPr>
        <w:pStyle w:val="MDPI51figurecaption"/>
        <w:rPr>
          <w:snapToGrid w:val="0"/>
          <w:sz w:val="20"/>
          <w:szCs w:val="22"/>
        </w:rPr>
      </w:pPr>
      <w:r w:rsidRPr="00890CD4">
        <w:rPr>
          <w:snapToGrid w:val="0"/>
          <w:sz w:val="20"/>
          <w:szCs w:val="22"/>
        </w:rPr>
        <w:t xml:space="preserve">Spat settlement increased </w:t>
      </w:r>
      <w:r>
        <w:rPr>
          <w:snapToGrid w:val="0"/>
          <w:sz w:val="20"/>
          <w:szCs w:val="22"/>
        </w:rPr>
        <w:t xml:space="preserve">in all regions </w:t>
      </w:r>
      <w:r w:rsidRPr="00890CD4">
        <w:rPr>
          <w:snapToGrid w:val="0"/>
          <w:sz w:val="20"/>
          <w:szCs w:val="22"/>
        </w:rPr>
        <w:t xml:space="preserve">across the study </w:t>
      </w:r>
      <w:r w:rsidRPr="00126D19">
        <w:rPr>
          <w:snapToGrid w:val="0"/>
          <w:sz w:val="20"/>
          <w:szCs w:val="22"/>
        </w:rPr>
        <w:t xml:space="preserve">period (Figure </w:t>
      </w:r>
      <w:r w:rsidR="00601416" w:rsidRPr="00126D19">
        <w:rPr>
          <w:snapToGrid w:val="0"/>
          <w:sz w:val="20"/>
          <w:szCs w:val="22"/>
        </w:rPr>
        <w:t>3</w:t>
      </w:r>
      <w:r w:rsidRPr="00126D19">
        <w:rPr>
          <w:snapToGrid w:val="0"/>
          <w:sz w:val="20"/>
          <w:szCs w:val="22"/>
        </w:rPr>
        <w:t>; Figure 4B).</w:t>
      </w:r>
      <w:r>
        <w:rPr>
          <w:snapToGrid w:val="0"/>
          <w:sz w:val="20"/>
          <w:szCs w:val="22"/>
        </w:rPr>
        <w:t xml:space="preserve"> Between the first year (2015</w:t>
      </w:r>
      <w:r w:rsidR="00930F0B">
        <w:rPr>
          <w:snapToGrid w:val="0"/>
          <w:sz w:val="20"/>
          <w:szCs w:val="22"/>
        </w:rPr>
        <w:t xml:space="preserve">) </w:t>
      </w:r>
      <w:r>
        <w:rPr>
          <w:snapToGrid w:val="0"/>
          <w:sz w:val="20"/>
          <w:szCs w:val="22"/>
        </w:rPr>
        <w:t xml:space="preserve">to the final year </w:t>
      </w:r>
      <w:r w:rsidRPr="00126D19">
        <w:rPr>
          <w:snapToGrid w:val="0"/>
          <w:sz w:val="20"/>
          <w:szCs w:val="22"/>
        </w:rPr>
        <w:t>of the study (2020), there was a 77.58% increase in the mean number of spat per shell</w:t>
      </w:r>
      <w:r w:rsidR="00BE2B4C" w:rsidRPr="00126D19">
        <w:rPr>
          <w:snapToGrid w:val="0"/>
          <w:sz w:val="20"/>
          <w:szCs w:val="22"/>
        </w:rPr>
        <w:t xml:space="preserve"> (</w:t>
      </w:r>
      <w:r w:rsidR="00930F0B" w:rsidRPr="00A122F9">
        <w:rPr>
          <w:i/>
          <w:iCs/>
          <w:snapToGrid w:val="0"/>
          <w:sz w:val="20"/>
          <w:szCs w:val="22"/>
          <w:rPrChange w:id="15" w:author="Dunnigan, Shannon" w:date="2024-03-15T15:53:00Z">
            <w:rPr>
              <w:snapToGrid w:val="0"/>
              <w:sz w:val="20"/>
              <w:szCs w:val="22"/>
            </w:rPr>
          </w:rPrChange>
        </w:rPr>
        <w:t>p</w:t>
      </w:r>
      <w:r w:rsidR="00930F0B" w:rsidRPr="00126D19">
        <w:rPr>
          <w:snapToGrid w:val="0"/>
          <w:sz w:val="20"/>
          <w:szCs w:val="22"/>
        </w:rPr>
        <w:t xml:space="preserve"> &lt; 0.0001; </w:t>
      </w:r>
      <w:r w:rsidR="00BE2B4C" w:rsidRPr="00126D19">
        <w:rPr>
          <w:snapToGrid w:val="0"/>
          <w:sz w:val="20"/>
          <w:szCs w:val="22"/>
        </w:rPr>
        <w:t>Table 2)</w:t>
      </w:r>
      <w:r w:rsidRPr="00126D19">
        <w:rPr>
          <w:snapToGrid w:val="0"/>
          <w:sz w:val="20"/>
          <w:szCs w:val="22"/>
        </w:rPr>
        <w:t>. Both 2015 and</w:t>
      </w:r>
      <w:ins w:id="16" w:author="Dunnigan, Shannon" w:date="2024-03-15T15:55:00Z">
        <w:r w:rsidR="00A122F9">
          <w:rPr>
            <w:snapToGrid w:val="0"/>
            <w:sz w:val="20"/>
            <w:szCs w:val="22"/>
          </w:rPr>
          <w:t xml:space="preserve"> 2016</w:t>
        </w:r>
      </w:ins>
      <w:r w:rsidRPr="00126D19">
        <w:rPr>
          <w:snapToGrid w:val="0"/>
          <w:sz w:val="20"/>
          <w:szCs w:val="22"/>
        </w:rPr>
        <w:t xml:space="preserve"> were significantly lower than all the other years</w:t>
      </w:r>
      <w:r w:rsidR="003F6CCD" w:rsidRPr="00126D19">
        <w:rPr>
          <w:snapToGrid w:val="0"/>
          <w:sz w:val="20"/>
          <w:szCs w:val="22"/>
        </w:rPr>
        <w:t xml:space="preserve"> (</w:t>
      </w:r>
      <w:r w:rsidR="00930F0B" w:rsidRPr="00A122F9">
        <w:rPr>
          <w:i/>
          <w:iCs/>
          <w:snapToGrid w:val="0"/>
          <w:sz w:val="20"/>
          <w:szCs w:val="22"/>
          <w:rPrChange w:id="17" w:author="Dunnigan, Shannon" w:date="2024-03-15T15:53:00Z">
            <w:rPr>
              <w:snapToGrid w:val="0"/>
              <w:sz w:val="20"/>
              <w:szCs w:val="22"/>
            </w:rPr>
          </w:rPrChange>
        </w:rPr>
        <w:t>p</w:t>
      </w:r>
      <w:r w:rsidR="00930F0B" w:rsidRPr="00126D19">
        <w:rPr>
          <w:snapToGrid w:val="0"/>
          <w:sz w:val="20"/>
          <w:szCs w:val="22"/>
        </w:rPr>
        <w:t xml:space="preserve"> &lt; 0.0057; </w:t>
      </w:r>
      <w:r w:rsidR="003F6CCD" w:rsidRPr="00126D19">
        <w:rPr>
          <w:snapToGrid w:val="0"/>
          <w:sz w:val="20"/>
          <w:szCs w:val="22"/>
        </w:rPr>
        <w:t>Figure 4B)</w:t>
      </w:r>
      <w:r w:rsidRPr="00126D19">
        <w:rPr>
          <w:snapToGrid w:val="0"/>
          <w:sz w:val="20"/>
          <w:szCs w:val="22"/>
        </w:rPr>
        <w:t>.</w:t>
      </w:r>
      <w:r>
        <w:rPr>
          <w:snapToGrid w:val="0"/>
          <w:sz w:val="20"/>
          <w:szCs w:val="22"/>
        </w:rPr>
        <w:t xml:space="preserve"> The following two years 2017 and 2018 were higher, though not different from one another</w:t>
      </w:r>
      <w:r w:rsidR="00930F0B">
        <w:rPr>
          <w:snapToGrid w:val="0"/>
          <w:sz w:val="20"/>
          <w:szCs w:val="22"/>
        </w:rPr>
        <w:t xml:space="preserve"> (</w:t>
      </w:r>
      <w:r w:rsidR="00930F0B" w:rsidRPr="00A122F9">
        <w:rPr>
          <w:i/>
          <w:iCs/>
          <w:snapToGrid w:val="0"/>
          <w:sz w:val="20"/>
          <w:szCs w:val="22"/>
          <w:rPrChange w:id="18" w:author="Dunnigan, Shannon" w:date="2024-03-15T15:53:00Z">
            <w:rPr>
              <w:snapToGrid w:val="0"/>
              <w:sz w:val="20"/>
              <w:szCs w:val="22"/>
            </w:rPr>
          </w:rPrChange>
        </w:rPr>
        <w:t>p</w:t>
      </w:r>
      <w:r w:rsidR="00930F0B">
        <w:rPr>
          <w:snapToGrid w:val="0"/>
          <w:sz w:val="20"/>
          <w:szCs w:val="22"/>
        </w:rPr>
        <w:t xml:space="preserve"> = 0.2745)</w:t>
      </w:r>
      <w:r>
        <w:rPr>
          <w:snapToGrid w:val="0"/>
          <w:sz w:val="20"/>
          <w:szCs w:val="22"/>
        </w:rPr>
        <w:t xml:space="preserve">. Lastly, the final two years of the study, 2019 and 2020, had the highest </w:t>
      </w:r>
      <w:r w:rsidR="00930F0B">
        <w:rPr>
          <w:snapToGrid w:val="0"/>
          <w:sz w:val="20"/>
          <w:szCs w:val="22"/>
        </w:rPr>
        <w:t xml:space="preserve">average </w:t>
      </w:r>
      <w:r>
        <w:rPr>
          <w:snapToGrid w:val="0"/>
          <w:sz w:val="20"/>
          <w:szCs w:val="22"/>
        </w:rPr>
        <w:t>counts per shell</w:t>
      </w:r>
      <w:r w:rsidR="00930F0B">
        <w:rPr>
          <w:snapToGrid w:val="0"/>
          <w:sz w:val="20"/>
          <w:szCs w:val="22"/>
        </w:rPr>
        <w:t xml:space="preserve"> (30.76 and 40.01, respectively)</w:t>
      </w:r>
      <w:r>
        <w:rPr>
          <w:snapToGrid w:val="0"/>
          <w:sz w:val="20"/>
          <w:szCs w:val="22"/>
        </w:rPr>
        <w:t xml:space="preserve">. </w:t>
      </w:r>
    </w:p>
    <w:p w14:paraId="24E3D163" w14:textId="3124795B" w:rsidR="00E60986" w:rsidRDefault="00E60986" w:rsidP="00E60986">
      <w:pPr>
        <w:pStyle w:val="MDPI41tablecaption"/>
      </w:pPr>
      <w:r>
        <w:rPr>
          <w:b/>
        </w:rPr>
        <w:t>Table 2</w:t>
      </w:r>
      <w:r w:rsidRPr="00325902">
        <w:rPr>
          <w:b/>
        </w:rPr>
        <w:t>.</w:t>
      </w:r>
      <w:r w:rsidRPr="00325902">
        <w:t xml:space="preserve"> </w:t>
      </w:r>
      <w:r w:rsidR="009D2CCC">
        <w:t>Estimated marginal means</w:t>
      </w:r>
      <w:r w:rsidR="00890CD4">
        <w:t xml:space="preserve"> (EMM</w:t>
      </w:r>
      <w:r w:rsidR="007D48CB">
        <w:t>, log scale</w:t>
      </w:r>
      <w:r w:rsidR="00890CD4">
        <w:t>)</w:t>
      </w:r>
      <w:r w:rsidR="009D2CCC">
        <w:t xml:space="preserve"> </w:t>
      </w:r>
      <w:r w:rsidR="007D48CB">
        <w:t>of</w:t>
      </w:r>
      <w:r w:rsidR="009D2CCC">
        <w:t xml:space="preserve"> spat per shell</w:t>
      </w:r>
      <w:r w:rsidRPr="00325902">
        <w:t>.</w:t>
      </w:r>
      <w:r w:rsidR="009D2CCC">
        <w:t xml:space="preserve"> Results </w:t>
      </w:r>
      <w:r w:rsidR="009059A1">
        <w:t xml:space="preserve">for regions </w:t>
      </w:r>
      <w:r w:rsidR="00485B91">
        <w:t xml:space="preserve">were </w:t>
      </w:r>
      <w:r w:rsidR="009D2CCC">
        <w:t xml:space="preserve">averaged over the levels of year </w:t>
      </w:r>
      <w:r w:rsidR="009059A1">
        <w:t xml:space="preserve">and </w:t>
      </w:r>
      <w:r w:rsidR="00F34B14">
        <w:t xml:space="preserve">results </w:t>
      </w:r>
      <w:r w:rsidR="009059A1">
        <w:t xml:space="preserve">for years </w:t>
      </w:r>
      <w:r w:rsidR="00F34B14">
        <w:t xml:space="preserve">were </w:t>
      </w:r>
      <w:r w:rsidR="009059A1">
        <w:t xml:space="preserve">averaged over the levels of region. </w:t>
      </w:r>
      <w:r w:rsidR="009D2CCC">
        <w:t xml:space="preserve">SE = standard error, CI = </w:t>
      </w:r>
      <w:r w:rsidR="00613B44">
        <w:t>95% confidence interval</w:t>
      </w:r>
      <w:r w:rsidR="009D2CCC">
        <w:t>.</w:t>
      </w:r>
    </w:p>
    <w:tbl>
      <w:tblPr>
        <w:tblW w:w="794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79"/>
        <w:gridCol w:w="2299"/>
        <w:gridCol w:w="1589"/>
        <w:gridCol w:w="1589"/>
        <w:gridCol w:w="1589"/>
      </w:tblGrid>
      <w:tr w:rsidR="005D76F4" w:rsidRPr="00754C37" w14:paraId="0A7B36A6" w14:textId="628312E1" w:rsidTr="00A47891">
        <w:trPr>
          <w:trHeight w:val="60"/>
        </w:trPr>
        <w:tc>
          <w:tcPr>
            <w:tcW w:w="879" w:type="dxa"/>
            <w:tcBorders>
              <w:bottom w:val="single" w:sz="4" w:space="0" w:color="auto"/>
            </w:tcBorders>
          </w:tcPr>
          <w:p w14:paraId="4D086FC3" w14:textId="77777777" w:rsidR="005D76F4" w:rsidRDefault="005D76F4" w:rsidP="00C60AF5">
            <w:pPr>
              <w:pStyle w:val="MDPI42tablebody"/>
              <w:spacing w:line="240" w:lineRule="auto"/>
              <w:rPr>
                <w:b/>
                <w:snapToGrid/>
              </w:rPr>
            </w:pPr>
          </w:p>
        </w:tc>
        <w:tc>
          <w:tcPr>
            <w:tcW w:w="2299" w:type="dxa"/>
            <w:tcBorders>
              <w:bottom w:val="single" w:sz="4" w:space="0" w:color="auto"/>
            </w:tcBorders>
            <w:shd w:val="clear" w:color="auto" w:fill="auto"/>
            <w:vAlign w:val="center"/>
          </w:tcPr>
          <w:p w14:paraId="52E4777D" w14:textId="513170FC" w:rsidR="005D76F4" w:rsidRPr="007F7C8C" w:rsidRDefault="005D76F4" w:rsidP="00C60AF5">
            <w:pPr>
              <w:pStyle w:val="MDPI42tablebody"/>
              <w:spacing w:line="240" w:lineRule="auto"/>
              <w:rPr>
                <w:b/>
                <w:snapToGrid/>
              </w:rPr>
            </w:pPr>
          </w:p>
        </w:tc>
        <w:tc>
          <w:tcPr>
            <w:tcW w:w="1589" w:type="dxa"/>
            <w:tcBorders>
              <w:bottom w:val="single" w:sz="4" w:space="0" w:color="auto"/>
            </w:tcBorders>
          </w:tcPr>
          <w:p w14:paraId="652B973E" w14:textId="35D6F05F" w:rsidR="005D76F4" w:rsidRPr="007F7C8C" w:rsidRDefault="005D76F4" w:rsidP="00C60AF5">
            <w:pPr>
              <w:pStyle w:val="MDPI42tablebody"/>
              <w:spacing w:line="240" w:lineRule="auto"/>
              <w:rPr>
                <w:b/>
                <w:snapToGrid/>
              </w:rPr>
            </w:pPr>
            <w:r>
              <w:rPr>
                <w:b/>
                <w:snapToGrid/>
              </w:rPr>
              <w:t xml:space="preserve">EMM </w:t>
            </w:r>
          </w:p>
        </w:tc>
        <w:tc>
          <w:tcPr>
            <w:tcW w:w="1589" w:type="dxa"/>
            <w:tcBorders>
              <w:bottom w:val="single" w:sz="4" w:space="0" w:color="auto"/>
            </w:tcBorders>
            <w:shd w:val="clear" w:color="auto" w:fill="auto"/>
            <w:vAlign w:val="center"/>
          </w:tcPr>
          <w:p w14:paraId="21C8DCEA" w14:textId="1CF9CEC8" w:rsidR="005D76F4" w:rsidRPr="007F7C8C" w:rsidRDefault="005D76F4" w:rsidP="00C60AF5">
            <w:pPr>
              <w:pStyle w:val="MDPI42tablebody"/>
              <w:spacing w:line="240" w:lineRule="auto"/>
              <w:rPr>
                <w:b/>
                <w:snapToGrid/>
              </w:rPr>
            </w:pPr>
            <w:r>
              <w:rPr>
                <w:b/>
                <w:snapToGrid/>
              </w:rPr>
              <w:t>SE</w:t>
            </w:r>
          </w:p>
        </w:tc>
        <w:tc>
          <w:tcPr>
            <w:tcW w:w="1589" w:type="dxa"/>
            <w:tcBorders>
              <w:bottom w:val="single" w:sz="4" w:space="0" w:color="auto"/>
            </w:tcBorders>
            <w:shd w:val="clear" w:color="auto" w:fill="auto"/>
            <w:vAlign w:val="center"/>
          </w:tcPr>
          <w:p w14:paraId="31CFC311" w14:textId="5C64E386" w:rsidR="005D76F4" w:rsidRPr="007F7C8C" w:rsidRDefault="005D76F4" w:rsidP="00C60AF5">
            <w:pPr>
              <w:pStyle w:val="MDPI42tablebody"/>
              <w:spacing w:line="240" w:lineRule="auto"/>
              <w:rPr>
                <w:b/>
                <w:snapToGrid/>
              </w:rPr>
            </w:pPr>
            <w:r>
              <w:rPr>
                <w:b/>
                <w:snapToGrid/>
              </w:rPr>
              <w:t>CI</w:t>
            </w:r>
          </w:p>
        </w:tc>
      </w:tr>
      <w:tr w:rsidR="005D76F4" w:rsidRPr="00754C37" w14:paraId="1396389A" w14:textId="707EC628" w:rsidTr="00A47891">
        <w:trPr>
          <w:trHeight w:val="167"/>
        </w:trPr>
        <w:tc>
          <w:tcPr>
            <w:tcW w:w="879" w:type="dxa"/>
            <w:vMerge w:val="restart"/>
            <w:tcBorders>
              <w:top w:val="single" w:sz="4" w:space="0" w:color="auto"/>
              <w:bottom w:val="nil"/>
            </w:tcBorders>
            <w:vAlign w:val="center"/>
          </w:tcPr>
          <w:p w14:paraId="4142B823" w14:textId="53E945E3" w:rsidR="005D76F4" w:rsidRDefault="005D76F4" w:rsidP="00C60AF5">
            <w:pPr>
              <w:pStyle w:val="MDPI42tablebody"/>
              <w:spacing w:line="240" w:lineRule="auto"/>
            </w:pPr>
            <w:r>
              <w:t>Region</w:t>
            </w:r>
          </w:p>
        </w:tc>
        <w:tc>
          <w:tcPr>
            <w:tcW w:w="2299" w:type="dxa"/>
            <w:tcBorders>
              <w:top w:val="single" w:sz="4" w:space="0" w:color="auto"/>
              <w:bottom w:val="nil"/>
            </w:tcBorders>
            <w:shd w:val="clear" w:color="auto" w:fill="auto"/>
            <w:vAlign w:val="center"/>
          </w:tcPr>
          <w:p w14:paraId="33EC3F1E" w14:textId="6976758D" w:rsidR="005D76F4" w:rsidRPr="00F220D4" w:rsidRDefault="005D76F4" w:rsidP="00C60AF5">
            <w:pPr>
              <w:pStyle w:val="MDPI42tablebody"/>
              <w:spacing w:line="240" w:lineRule="auto"/>
            </w:pPr>
            <w:r>
              <w:t xml:space="preserve">Tolomato River </w:t>
            </w:r>
          </w:p>
        </w:tc>
        <w:tc>
          <w:tcPr>
            <w:tcW w:w="1589" w:type="dxa"/>
          </w:tcPr>
          <w:p w14:paraId="068DB248" w14:textId="1016CF85" w:rsidR="005D76F4" w:rsidRPr="00F220D4" w:rsidRDefault="005D76F4" w:rsidP="00C60AF5">
            <w:pPr>
              <w:pStyle w:val="MDPI42tablebody"/>
              <w:spacing w:line="240" w:lineRule="auto"/>
            </w:pPr>
            <w:r>
              <w:t>3.33</w:t>
            </w:r>
          </w:p>
        </w:tc>
        <w:tc>
          <w:tcPr>
            <w:tcW w:w="1589" w:type="dxa"/>
            <w:shd w:val="clear" w:color="auto" w:fill="auto"/>
            <w:vAlign w:val="center"/>
          </w:tcPr>
          <w:p w14:paraId="093E4050" w14:textId="715D6F3E" w:rsidR="005D76F4" w:rsidRPr="00F220D4" w:rsidRDefault="005D76F4" w:rsidP="00C60AF5">
            <w:pPr>
              <w:pStyle w:val="MDPI42tablebody"/>
              <w:spacing w:line="240" w:lineRule="auto"/>
            </w:pPr>
            <w:r>
              <w:t>0.13</w:t>
            </w:r>
          </w:p>
        </w:tc>
        <w:tc>
          <w:tcPr>
            <w:tcW w:w="1589" w:type="dxa"/>
            <w:shd w:val="clear" w:color="auto" w:fill="auto"/>
            <w:vAlign w:val="center"/>
          </w:tcPr>
          <w:p w14:paraId="3435EB72" w14:textId="2A80BF2D" w:rsidR="005D76F4" w:rsidRPr="00F220D4" w:rsidRDefault="005D76F4" w:rsidP="00C60AF5">
            <w:pPr>
              <w:pStyle w:val="MDPI42tablebody"/>
              <w:spacing w:line="240" w:lineRule="auto"/>
            </w:pPr>
            <w:r>
              <w:t>3.09 – 3.58</w:t>
            </w:r>
          </w:p>
        </w:tc>
      </w:tr>
      <w:tr w:rsidR="005D76F4" w:rsidRPr="00754C37" w14:paraId="1C933721" w14:textId="6921728A" w:rsidTr="00A47891">
        <w:trPr>
          <w:trHeight w:val="80"/>
        </w:trPr>
        <w:tc>
          <w:tcPr>
            <w:tcW w:w="879" w:type="dxa"/>
            <w:vMerge/>
            <w:tcBorders>
              <w:top w:val="nil"/>
              <w:bottom w:val="nil"/>
            </w:tcBorders>
          </w:tcPr>
          <w:p w14:paraId="691D36A2" w14:textId="0617A388"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05062AAA" w14:textId="6C8A0EFE" w:rsidR="005D76F4" w:rsidRPr="00F220D4" w:rsidRDefault="005D76F4" w:rsidP="00C60AF5">
            <w:pPr>
              <w:pStyle w:val="MDPI42tablebody"/>
              <w:spacing w:line="240" w:lineRule="auto"/>
            </w:pPr>
            <w:r>
              <w:t xml:space="preserve">Guana River </w:t>
            </w:r>
          </w:p>
        </w:tc>
        <w:tc>
          <w:tcPr>
            <w:tcW w:w="1589" w:type="dxa"/>
          </w:tcPr>
          <w:p w14:paraId="00AC6F18" w14:textId="1F2139D5" w:rsidR="005D76F4" w:rsidRPr="00F220D4" w:rsidRDefault="005D76F4" w:rsidP="00C60AF5">
            <w:pPr>
              <w:pStyle w:val="MDPI42tablebody"/>
              <w:spacing w:line="240" w:lineRule="auto"/>
            </w:pPr>
            <w:r>
              <w:t>2.77</w:t>
            </w:r>
          </w:p>
        </w:tc>
        <w:tc>
          <w:tcPr>
            <w:tcW w:w="1589" w:type="dxa"/>
            <w:shd w:val="clear" w:color="auto" w:fill="auto"/>
            <w:vAlign w:val="center"/>
          </w:tcPr>
          <w:p w14:paraId="589F7082" w14:textId="74C61D96" w:rsidR="005D76F4" w:rsidRPr="00F220D4" w:rsidRDefault="005D76F4" w:rsidP="00C60AF5">
            <w:pPr>
              <w:pStyle w:val="MDPI42tablebody"/>
              <w:spacing w:line="240" w:lineRule="auto"/>
            </w:pPr>
            <w:r>
              <w:t>0.12</w:t>
            </w:r>
          </w:p>
        </w:tc>
        <w:tc>
          <w:tcPr>
            <w:tcW w:w="1589" w:type="dxa"/>
            <w:shd w:val="clear" w:color="auto" w:fill="auto"/>
            <w:vAlign w:val="center"/>
          </w:tcPr>
          <w:p w14:paraId="77AC0044" w14:textId="4A31F398" w:rsidR="005D76F4" w:rsidRPr="00F220D4" w:rsidRDefault="005D76F4" w:rsidP="00C60AF5">
            <w:pPr>
              <w:pStyle w:val="MDPI42tablebody"/>
              <w:spacing w:line="240" w:lineRule="auto"/>
            </w:pPr>
            <w:r>
              <w:t>2.54 – 3.00</w:t>
            </w:r>
          </w:p>
        </w:tc>
      </w:tr>
      <w:tr w:rsidR="005D76F4" w:rsidRPr="00754C37" w14:paraId="57B6123B" w14:textId="77777777" w:rsidTr="00A47891">
        <w:trPr>
          <w:trHeight w:val="80"/>
        </w:trPr>
        <w:tc>
          <w:tcPr>
            <w:tcW w:w="879" w:type="dxa"/>
            <w:vMerge/>
            <w:tcBorders>
              <w:top w:val="nil"/>
              <w:bottom w:val="nil"/>
            </w:tcBorders>
          </w:tcPr>
          <w:p w14:paraId="602DFB92" w14:textId="0F85469C"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3530C98A" w14:textId="00E4396C" w:rsidR="005D76F4" w:rsidRPr="00F220D4" w:rsidRDefault="005D76F4" w:rsidP="00C60AF5">
            <w:pPr>
              <w:pStyle w:val="MDPI42tablebody"/>
              <w:spacing w:line="240" w:lineRule="auto"/>
            </w:pPr>
            <w:r>
              <w:t xml:space="preserve">St. Augustine </w:t>
            </w:r>
          </w:p>
        </w:tc>
        <w:tc>
          <w:tcPr>
            <w:tcW w:w="1589" w:type="dxa"/>
          </w:tcPr>
          <w:p w14:paraId="2BB08C26" w14:textId="288D7F4F" w:rsidR="005D76F4" w:rsidRPr="00F220D4" w:rsidRDefault="005D76F4" w:rsidP="00C60AF5">
            <w:pPr>
              <w:pStyle w:val="MDPI42tablebody"/>
              <w:spacing w:line="240" w:lineRule="auto"/>
            </w:pPr>
            <w:r>
              <w:t>2.63</w:t>
            </w:r>
          </w:p>
        </w:tc>
        <w:tc>
          <w:tcPr>
            <w:tcW w:w="1589" w:type="dxa"/>
            <w:shd w:val="clear" w:color="auto" w:fill="auto"/>
            <w:vAlign w:val="center"/>
          </w:tcPr>
          <w:p w14:paraId="2EFD5F8E" w14:textId="6D673949" w:rsidR="005D76F4" w:rsidRPr="00F220D4" w:rsidRDefault="005D76F4" w:rsidP="00C60AF5">
            <w:pPr>
              <w:pStyle w:val="MDPI42tablebody"/>
              <w:spacing w:line="240" w:lineRule="auto"/>
            </w:pPr>
            <w:r>
              <w:t>0.12</w:t>
            </w:r>
          </w:p>
        </w:tc>
        <w:tc>
          <w:tcPr>
            <w:tcW w:w="1589" w:type="dxa"/>
            <w:shd w:val="clear" w:color="auto" w:fill="auto"/>
            <w:vAlign w:val="center"/>
          </w:tcPr>
          <w:p w14:paraId="49478495" w14:textId="5A0CA692" w:rsidR="005D76F4" w:rsidRPr="00F220D4" w:rsidRDefault="005D76F4" w:rsidP="00C60AF5">
            <w:pPr>
              <w:pStyle w:val="MDPI42tablebody"/>
              <w:spacing w:line="240" w:lineRule="auto"/>
            </w:pPr>
            <w:r>
              <w:t>2.39 – 2.86</w:t>
            </w:r>
          </w:p>
        </w:tc>
      </w:tr>
      <w:tr w:rsidR="005D76F4" w:rsidRPr="00754C37" w14:paraId="1D028A09" w14:textId="77777777" w:rsidTr="00A47891">
        <w:trPr>
          <w:trHeight w:val="80"/>
        </w:trPr>
        <w:tc>
          <w:tcPr>
            <w:tcW w:w="879" w:type="dxa"/>
            <w:vMerge/>
            <w:tcBorders>
              <w:top w:val="nil"/>
              <w:bottom w:val="nil"/>
            </w:tcBorders>
          </w:tcPr>
          <w:p w14:paraId="5C3292FE" w14:textId="77777777"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6CDFB9D8" w14:textId="7AD4B0F0" w:rsidR="005D76F4" w:rsidRPr="00F220D4" w:rsidRDefault="005D76F4" w:rsidP="00C60AF5">
            <w:pPr>
              <w:pStyle w:val="MDPI42tablebody"/>
              <w:spacing w:line="240" w:lineRule="auto"/>
            </w:pPr>
            <w:r>
              <w:t xml:space="preserve">Salt Run </w:t>
            </w:r>
          </w:p>
        </w:tc>
        <w:tc>
          <w:tcPr>
            <w:tcW w:w="1589" w:type="dxa"/>
            <w:tcBorders>
              <w:bottom w:val="nil"/>
            </w:tcBorders>
          </w:tcPr>
          <w:p w14:paraId="5DE97A92" w14:textId="14994CA3" w:rsidR="005D76F4" w:rsidRPr="00F220D4" w:rsidRDefault="005D76F4" w:rsidP="00C60AF5">
            <w:pPr>
              <w:pStyle w:val="MDPI42tablebody"/>
              <w:spacing w:line="240" w:lineRule="auto"/>
            </w:pPr>
            <w:r>
              <w:t>2.08</w:t>
            </w:r>
          </w:p>
        </w:tc>
        <w:tc>
          <w:tcPr>
            <w:tcW w:w="1589" w:type="dxa"/>
            <w:tcBorders>
              <w:bottom w:val="nil"/>
            </w:tcBorders>
            <w:shd w:val="clear" w:color="auto" w:fill="auto"/>
            <w:vAlign w:val="center"/>
          </w:tcPr>
          <w:p w14:paraId="61100A7B" w14:textId="4D306DFF" w:rsidR="005D76F4" w:rsidRPr="00F220D4" w:rsidRDefault="005D76F4" w:rsidP="00C60AF5">
            <w:pPr>
              <w:pStyle w:val="MDPI42tablebody"/>
              <w:spacing w:line="240" w:lineRule="auto"/>
            </w:pPr>
            <w:r>
              <w:t>0.13</w:t>
            </w:r>
          </w:p>
        </w:tc>
        <w:tc>
          <w:tcPr>
            <w:tcW w:w="1589" w:type="dxa"/>
            <w:tcBorders>
              <w:bottom w:val="nil"/>
            </w:tcBorders>
            <w:shd w:val="clear" w:color="auto" w:fill="auto"/>
            <w:vAlign w:val="center"/>
          </w:tcPr>
          <w:p w14:paraId="3F6EE98D" w14:textId="28648AFE" w:rsidR="005D76F4" w:rsidRPr="00F220D4" w:rsidRDefault="005D76F4" w:rsidP="00C60AF5">
            <w:pPr>
              <w:pStyle w:val="MDPI42tablebody"/>
              <w:spacing w:line="240" w:lineRule="auto"/>
            </w:pPr>
            <w:r>
              <w:t>1.83 – 2.34</w:t>
            </w:r>
          </w:p>
        </w:tc>
      </w:tr>
      <w:tr w:rsidR="005D76F4" w:rsidRPr="00754C37" w14:paraId="6A300A73" w14:textId="77777777" w:rsidTr="00A47891">
        <w:trPr>
          <w:trHeight w:val="80"/>
        </w:trPr>
        <w:tc>
          <w:tcPr>
            <w:tcW w:w="879" w:type="dxa"/>
            <w:vMerge/>
            <w:tcBorders>
              <w:top w:val="nil"/>
              <w:bottom w:val="single" w:sz="4" w:space="0" w:color="auto"/>
            </w:tcBorders>
          </w:tcPr>
          <w:p w14:paraId="3406FFFB" w14:textId="77777777" w:rsidR="005D76F4" w:rsidRDefault="005D76F4" w:rsidP="00C60AF5">
            <w:pPr>
              <w:pStyle w:val="MDPI42tablebody"/>
              <w:spacing w:line="240" w:lineRule="auto"/>
            </w:pPr>
          </w:p>
        </w:tc>
        <w:tc>
          <w:tcPr>
            <w:tcW w:w="2299" w:type="dxa"/>
            <w:tcBorders>
              <w:top w:val="nil"/>
              <w:bottom w:val="single" w:sz="4" w:space="0" w:color="auto"/>
            </w:tcBorders>
            <w:shd w:val="clear" w:color="auto" w:fill="auto"/>
            <w:vAlign w:val="center"/>
          </w:tcPr>
          <w:p w14:paraId="232E372D" w14:textId="1084F2A0" w:rsidR="005D76F4" w:rsidRPr="00F220D4" w:rsidRDefault="005D76F4" w:rsidP="00C60AF5">
            <w:pPr>
              <w:pStyle w:val="MDPI42tablebody"/>
              <w:spacing w:line="240" w:lineRule="auto"/>
            </w:pPr>
            <w:r>
              <w:t xml:space="preserve">Fort Matanzas </w:t>
            </w:r>
          </w:p>
        </w:tc>
        <w:tc>
          <w:tcPr>
            <w:tcW w:w="1589" w:type="dxa"/>
            <w:tcBorders>
              <w:top w:val="nil"/>
              <w:bottom w:val="single" w:sz="4" w:space="0" w:color="auto"/>
            </w:tcBorders>
          </w:tcPr>
          <w:p w14:paraId="3F077B23" w14:textId="35EC6805" w:rsidR="005D76F4" w:rsidRPr="00F220D4" w:rsidRDefault="005D76F4" w:rsidP="00C60AF5">
            <w:pPr>
              <w:pStyle w:val="MDPI42tablebody"/>
              <w:spacing w:line="240" w:lineRule="auto"/>
            </w:pPr>
            <w:r>
              <w:t>1.91</w:t>
            </w:r>
          </w:p>
        </w:tc>
        <w:tc>
          <w:tcPr>
            <w:tcW w:w="1589" w:type="dxa"/>
            <w:tcBorders>
              <w:top w:val="nil"/>
              <w:bottom w:val="single" w:sz="4" w:space="0" w:color="auto"/>
            </w:tcBorders>
            <w:shd w:val="clear" w:color="auto" w:fill="auto"/>
            <w:vAlign w:val="center"/>
          </w:tcPr>
          <w:p w14:paraId="1D0BB3A0" w14:textId="428784B7" w:rsidR="005D76F4" w:rsidRPr="00F220D4" w:rsidRDefault="005D76F4" w:rsidP="00C60AF5">
            <w:pPr>
              <w:pStyle w:val="MDPI42tablebody"/>
              <w:spacing w:line="240" w:lineRule="auto"/>
            </w:pPr>
            <w:r>
              <w:t>0.12</w:t>
            </w:r>
          </w:p>
        </w:tc>
        <w:tc>
          <w:tcPr>
            <w:tcW w:w="1589" w:type="dxa"/>
            <w:tcBorders>
              <w:top w:val="nil"/>
              <w:bottom w:val="single" w:sz="4" w:space="0" w:color="auto"/>
            </w:tcBorders>
            <w:shd w:val="clear" w:color="auto" w:fill="auto"/>
            <w:vAlign w:val="center"/>
          </w:tcPr>
          <w:p w14:paraId="64F6C6A8" w14:textId="40EA37EC" w:rsidR="005D76F4" w:rsidRPr="00F220D4" w:rsidRDefault="005D76F4" w:rsidP="00C60AF5">
            <w:pPr>
              <w:pStyle w:val="MDPI42tablebody"/>
              <w:spacing w:line="240" w:lineRule="auto"/>
            </w:pPr>
            <w:r>
              <w:t>1.68 – 2.14</w:t>
            </w:r>
          </w:p>
        </w:tc>
      </w:tr>
      <w:tr w:rsidR="00A47891" w:rsidRPr="00754C37" w14:paraId="1450A826" w14:textId="77777777" w:rsidTr="00A47891">
        <w:trPr>
          <w:trHeight w:val="80"/>
        </w:trPr>
        <w:tc>
          <w:tcPr>
            <w:tcW w:w="879" w:type="dxa"/>
            <w:vMerge w:val="restart"/>
            <w:tcBorders>
              <w:top w:val="single" w:sz="4" w:space="0" w:color="auto"/>
            </w:tcBorders>
            <w:vAlign w:val="center"/>
          </w:tcPr>
          <w:p w14:paraId="3FCB1E79" w14:textId="057F0CDC" w:rsidR="00A47891" w:rsidRDefault="00A47891" w:rsidP="00A47891">
            <w:pPr>
              <w:pStyle w:val="MDPI42tablebody"/>
              <w:spacing w:line="240" w:lineRule="auto"/>
              <w:jc w:val="both"/>
            </w:pPr>
            <w:r>
              <w:t xml:space="preserve"> Year</w:t>
            </w:r>
          </w:p>
        </w:tc>
        <w:tc>
          <w:tcPr>
            <w:tcW w:w="2299" w:type="dxa"/>
            <w:tcBorders>
              <w:top w:val="single" w:sz="4" w:space="0" w:color="auto"/>
            </w:tcBorders>
            <w:shd w:val="clear" w:color="auto" w:fill="auto"/>
            <w:vAlign w:val="center"/>
          </w:tcPr>
          <w:p w14:paraId="3B8B2C58" w14:textId="293199CF" w:rsidR="00A47891" w:rsidRDefault="00A47891" w:rsidP="00C60AF5">
            <w:pPr>
              <w:pStyle w:val="MDPI42tablebody"/>
              <w:spacing w:line="240" w:lineRule="auto"/>
            </w:pPr>
            <w:r>
              <w:t>2015</w:t>
            </w:r>
          </w:p>
        </w:tc>
        <w:tc>
          <w:tcPr>
            <w:tcW w:w="1589" w:type="dxa"/>
            <w:tcBorders>
              <w:top w:val="single" w:sz="4" w:space="0" w:color="auto"/>
            </w:tcBorders>
          </w:tcPr>
          <w:p w14:paraId="65310894" w14:textId="44D8DA38" w:rsidR="00A47891" w:rsidRDefault="00A47891" w:rsidP="00C60AF5">
            <w:pPr>
              <w:pStyle w:val="MDPI42tablebody"/>
              <w:spacing w:line="240" w:lineRule="auto"/>
            </w:pPr>
            <w:r>
              <w:t>1.57</w:t>
            </w:r>
          </w:p>
        </w:tc>
        <w:tc>
          <w:tcPr>
            <w:tcW w:w="1589" w:type="dxa"/>
            <w:tcBorders>
              <w:top w:val="single" w:sz="4" w:space="0" w:color="auto"/>
            </w:tcBorders>
            <w:shd w:val="clear" w:color="auto" w:fill="auto"/>
            <w:vAlign w:val="center"/>
          </w:tcPr>
          <w:p w14:paraId="25230317" w14:textId="784C5640" w:rsidR="00A47891" w:rsidRDefault="00A47891" w:rsidP="00C60AF5">
            <w:pPr>
              <w:pStyle w:val="MDPI42tablebody"/>
              <w:spacing w:line="240" w:lineRule="auto"/>
            </w:pPr>
            <w:r>
              <w:t>0.16</w:t>
            </w:r>
          </w:p>
        </w:tc>
        <w:tc>
          <w:tcPr>
            <w:tcW w:w="1589" w:type="dxa"/>
            <w:tcBorders>
              <w:top w:val="single" w:sz="4" w:space="0" w:color="auto"/>
            </w:tcBorders>
            <w:shd w:val="clear" w:color="auto" w:fill="auto"/>
            <w:vAlign w:val="center"/>
          </w:tcPr>
          <w:p w14:paraId="4B3A3D5B" w14:textId="7DF57358" w:rsidR="00A47891" w:rsidRDefault="00A47891" w:rsidP="00C60AF5">
            <w:pPr>
              <w:pStyle w:val="MDPI42tablebody"/>
              <w:spacing w:line="240" w:lineRule="auto"/>
            </w:pPr>
            <w:r>
              <w:t>1.25 – 1.88</w:t>
            </w:r>
          </w:p>
        </w:tc>
      </w:tr>
      <w:tr w:rsidR="00A47891" w:rsidRPr="00754C37" w14:paraId="6EA3EBBA" w14:textId="77777777" w:rsidTr="00A47891">
        <w:trPr>
          <w:trHeight w:val="80"/>
        </w:trPr>
        <w:tc>
          <w:tcPr>
            <w:tcW w:w="879" w:type="dxa"/>
            <w:vMerge/>
            <w:vAlign w:val="center"/>
          </w:tcPr>
          <w:p w14:paraId="79A2FF8F" w14:textId="0F13CBD3" w:rsidR="00A47891" w:rsidRDefault="00A47891" w:rsidP="00A47891">
            <w:pPr>
              <w:pStyle w:val="MDPI42tablebody"/>
              <w:spacing w:line="240" w:lineRule="auto"/>
              <w:jc w:val="both"/>
            </w:pPr>
          </w:p>
        </w:tc>
        <w:tc>
          <w:tcPr>
            <w:tcW w:w="2299" w:type="dxa"/>
            <w:shd w:val="clear" w:color="auto" w:fill="auto"/>
            <w:vAlign w:val="center"/>
          </w:tcPr>
          <w:p w14:paraId="4FCC0064" w14:textId="311E2E47" w:rsidR="00A47891" w:rsidRDefault="00A47891" w:rsidP="00C60AF5">
            <w:pPr>
              <w:pStyle w:val="MDPI42tablebody"/>
              <w:spacing w:line="240" w:lineRule="auto"/>
            </w:pPr>
            <w:r>
              <w:t>2016</w:t>
            </w:r>
          </w:p>
        </w:tc>
        <w:tc>
          <w:tcPr>
            <w:tcW w:w="1589" w:type="dxa"/>
          </w:tcPr>
          <w:p w14:paraId="6037CDC6" w14:textId="2F5DA0F2" w:rsidR="00A47891" w:rsidRDefault="00A47891" w:rsidP="00C60AF5">
            <w:pPr>
              <w:pStyle w:val="MDPI42tablebody"/>
              <w:spacing w:line="240" w:lineRule="auto"/>
            </w:pPr>
            <w:r>
              <w:t>1.73</w:t>
            </w:r>
          </w:p>
        </w:tc>
        <w:tc>
          <w:tcPr>
            <w:tcW w:w="1589" w:type="dxa"/>
            <w:shd w:val="clear" w:color="auto" w:fill="auto"/>
            <w:vAlign w:val="center"/>
          </w:tcPr>
          <w:p w14:paraId="57DE0FC7" w14:textId="17B11CD3" w:rsidR="00A47891" w:rsidRDefault="00A47891" w:rsidP="00C60AF5">
            <w:pPr>
              <w:pStyle w:val="MDPI42tablebody"/>
              <w:spacing w:line="240" w:lineRule="auto"/>
            </w:pPr>
            <w:r>
              <w:t>0.14</w:t>
            </w:r>
          </w:p>
        </w:tc>
        <w:tc>
          <w:tcPr>
            <w:tcW w:w="1589" w:type="dxa"/>
            <w:shd w:val="clear" w:color="auto" w:fill="auto"/>
            <w:vAlign w:val="center"/>
          </w:tcPr>
          <w:p w14:paraId="7D101FE1" w14:textId="49C0632E" w:rsidR="00A47891" w:rsidRDefault="00A47891" w:rsidP="00C60AF5">
            <w:pPr>
              <w:pStyle w:val="MDPI42tablebody"/>
              <w:spacing w:line="240" w:lineRule="auto"/>
            </w:pPr>
            <w:r>
              <w:t>1.44 – 2.01</w:t>
            </w:r>
          </w:p>
        </w:tc>
      </w:tr>
      <w:tr w:rsidR="00A47891" w:rsidRPr="00754C37" w14:paraId="1D8F8FB5" w14:textId="77777777" w:rsidTr="00A47891">
        <w:trPr>
          <w:trHeight w:val="80"/>
        </w:trPr>
        <w:tc>
          <w:tcPr>
            <w:tcW w:w="879" w:type="dxa"/>
            <w:vMerge/>
            <w:vAlign w:val="center"/>
          </w:tcPr>
          <w:p w14:paraId="28967467" w14:textId="23FF5477" w:rsidR="00A47891" w:rsidRDefault="00A47891" w:rsidP="00A47891">
            <w:pPr>
              <w:pStyle w:val="MDPI42tablebody"/>
              <w:spacing w:line="240" w:lineRule="auto"/>
              <w:jc w:val="both"/>
            </w:pPr>
          </w:p>
        </w:tc>
        <w:tc>
          <w:tcPr>
            <w:tcW w:w="2299" w:type="dxa"/>
            <w:shd w:val="clear" w:color="auto" w:fill="auto"/>
            <w:vAlign w:val="center"/>
          </w:tcPr>
          <w:p w14:paraId="13854E66" w14:textId="4ABBCCF0" w:rsidR="00A47891" w:rsidRDefault="00A47891" w:rsidP="00C60AF5">
            <w:pPr>
              <w:pStyle w:val="MDPI42tablebody"/>
              <w:spacing w:line="240" w:lineRule="auto"/>
            </w:pPr>
            <w:r>
              <w:t>2017</w:t>
            </w:r>
          </w:p>
        </w:tc>
        <w:tc>
          <w:tcPr>
            <w:tcW w:w="1589" w:type="dxa"/>
          </w:tcPr>
          <w:p w14:paraId="7C1D6CFA" w14:textId="2116B08D" w:rsidR="00A47891" w:rsidRDefault="00A47891" w:rsidP="00C60AF5">
            <w:pPr>
              <w:pStyle w:val="MDPI42tablebody"/>
              <w:spacing w:line="240" w:lineRule="auto"/>
            </w:pPr>
            <w:r>
              <w:t>2.41</w:t>
            </w:r>
          </w:p>
        </w:tc>
        <w:tc>
          <w:tcPr>
            <w:tcW w:w="1589" w:type="dxa"/>
            <w:shd w:val="clear" w:color="auto" w:fill="auto"/>
            <w:vAlign w:val="center"/>
          </w:tcPr>
          <w:p w14:paraId="0FEAAF6E" w14:textId="4E31612D" w:rsidR="00A47891" w:rsidRDefault="00A47891" w:rsidP="00C60AF5">
            <w:pPr>
              <w:pStyle w:val="MDPI42tablebody"/>
              <w:spacing w:line="240" w:lineRule="auto"/>
            </w:pPr>
            <w:r>
              <w:t>0.13</w:t>
            </w:r>
          </w:p>
        </w:tc>
        <w:tc>
          <w:tcPr>
            <w:tcW w:w="1589" w:type="dxa"/>
            <w:shd w:val="clear" w:color="auto" w:fill="auto"/>
            <w:vAlign w:val="center"/>
          </w:tcPr>
          <w:p w14:paraId="3958C523" w14:textId="693CC97F" w:rsidR="00A47891" w:rsidRDefault="00A47891" w:rsidP="00C60AF5">
            <w:pPr>
              <w:pStyle w:val="MDPI42tablebody"/>
              <w:spacing w:line="240" w:lineRule="auto"/>
            </w:pPr>
            <w:r>
              <w:t>2.15 – 2.66</w:t>
            </w:r>
          </w:p>
        </w:tc>
      </w:tr>
      <w:tr w:rsidR="00A47891" w:rsidRPr="00754C37" w14:paraId="0BAB874B" w14:textId="77777777" w:rsidTr="00A47891">
        <w:trPr>
          <w:trHeight w:val="80"/>
        </w:trPr>
        <w:tc>
          <w:tcPr>
            <w:tcW w:w="879" w:type="dxa"/>
            <w:vMerge/>
            <w:vAlign w:val="center"/>
          </w:tcPr>
          <w:p w14:paraId="2309E4E5" w14:textId="5672C8D9" w:rsidR="00A47891" w:rsidRDefault="00A47891" w:rsidP="00A47891">
            <w:pPr>
              <w:pStyle w:val="MDPI42tablebody"/>
              <w:spacing w:line="240" w:lineRule="auto"/>
              <w:jc w:val="both"/>
            </w:pPr>
          </w:p>
        </w:tc>
        <w:tc>
          <w:tcPr>
            <w:tcW w:w="2299" w:type="dxa"/>
            <w:shd w:val="clear" w:color="auto" w:fill="auto"/>
            <w:vAlign w:val="center"/>
          </w:tcPr>
          <w:p w14:paraId="4305BF3B" w14:textId="413BC629" w:rsidR="00A47891" w:rsidRDefault="00A47891" w:rsidP="00C60AF5">
            <w:pPr>
              <w:pStyle w:val="MDPI42tablebody"/>
              <w:spacing w:line="240" w:lineRule="auto"/>
            </w:pPr>
            <w:r>
              <w:t>2018</w:t>
            </w:r>
          </w:p>
        </w:tc>
        <w:tc>
          <w:tcPr>
            <w:tcW w:w="1589" w:type="dxa"/>
          </w:tcPr>
          <w:p w14:paraId="4E86226F" w14:textId="78ACE023" w:rsidR="00A47891" w:rsidRDefault="00A47891" w:rsidP="00C60AF5">
            <w:pPr>
              <w:pStyle w:val="MDPI42tablebody"/>
              <w:spacing w:line="240" w:lineRule="auto"/>
            </w:pPr>
            <w:r>
              <w:t>2.79</w:t>
            </w:r>
          </w:p>
        </w:tc>
        <w:tc>
          <w:tcPr>
            <w:tcW w:w="1589" w:type="dxa"/>
            <w:shd w:val="clear" w:color="auto" w:fill="auto"/>
            <w:vAlign w:val="center"/>
          </w:tcPr>
          <w:p w14:paraId="0AE3DAAA" w14:textId="6BE8A340" w:rsidR="00A47891" w:rsidRDefault="00A47891" w:rsidP="00C60AF5">
            <w:pPr>
              <w:pStyle w:val="MDPI42tablebody"/>
              <w:spacing w:line="240" w:lineRule="auto"/>
            </w:pPr>
            <w:r>
              <w:t>0.13</w:t>
            </w:r>
          </w:p>
        </w:tc>
        <w:tc>
          <w:tcPr>
            <w:tcW w:w="1589" w:type="dxa"/>
            <w:shd w:val="clear" w:color="auto" w:fill="auto"/>
            <w:vAlign w:val="center"/>
          </w:tcPr>
          <w:p w14:paraId="6248532B" w14:textId="64DCB601" w:rsidR="00A47891" w:rsidRDefault="00A47891" w:rsidP="00C60AF5">
            <w:pPr>
              <w:pStyle w:val="MDPI42tablebody"/>
              <w:spacing w:line="240" w:lineRule="auto"/>
            </w:pPr>
            <w:r>
              <w:t>2.55 – 3.04</w:t>
            </w:r>
          </w:p>
        </w:tc>
      </w:tr>
      <w:tr w:rsidR="00A47891" w:rsidRPr="00754C37" w14:paraId="5AC2BDED" w14:textId="77777777" w:rsidTr="00A47891">
        <w:trPr>
          <w:trHeight w:val="80"/>
        </w:trPr>
        <w:tc>
          <w:tcPr>
            <w:tcW w:w="879" w:type="dxa"/>
            <w:vMerge/>
            <w:vAlign w:val="center"/>
          </w:tcPr>
          <w:p w14:paraId="64970B03" w14:textId="72E23832" w:rsidR="00A47891" w:rsidRDefault="00A47891" w:rsidP="00A47891">
            <w:pPr>
              <w:pStyle w:val="MDPI42tablebody"/>
              <w:spacing w:line="240" w:lineRule="auto"/>
              <w:jc w:val="both"/>
            </w:pPr>
          </w:p>
        </w:tc>
        <w:tc>
          <w:tcPr>
            <w:tcW w:w="2299" w:type="dxa"/>
            <w:shd w:val="clear" w:color="auto" w:fill="auto"/>
            <w:vAlign w:val="center"/>
          </w:tcPr>
          <w:p w14:paraId="0D3D881E" w14:textId="3932DD3D" w:rsidR="00A47891" w:rsidRDefault="00A47891" w:rsidP="00C60AF5">
            <w:pPr>
              <w:pStyle w:val="MDPI42tablebody"/>
              <w:spacing w:line="240" w:lineRule="auto"/>
            </w:pPr>
            <w:r>
              <w:t>2019</w:t>
            </w:r>
          </w:p>
        </w:tc>
        <w:tc>
          <w:tcPr>
            <w:tcW w:w="1589" w:type="dxa"/>
          </w:tcPr>
          <w:p w14:paraId="0C9BB175" w14:textId="765D5983" w:rsidR="00A47891" w:rsidRDefault="00A47891" w:rsidP="00C60AF5">
            <w:pPr>
              <w:pStyle w:val="MDPI42tablebody"/>
              <w:spacing w:line="240" w:lineRule="auto"/>
            </w:pPr>
            <w:r>
              <w:t>3.22</w:t>
            </w:r>
          </w:p>
        </w:tc>
        <w:tc>
          <w:tcPr>
            <w:tcW w:w="1589" w:type="dxa"/>
            <w:shd w:val="clear" w:color="auto" w:fill="auto"/>
            <w:vAlign w:val="center"/>
          </w:tcPr>
          <w:p w14:paraId="4BF37EB7" w14:textId="414CB741" w:rsidR="00A47891" w:rsidRDefault="00A47891" w:rsidP="00C60AF5">
            <w:pPr>
              <w:pStyle w:val="MDPI42tablebody"/>
              <w:spacing w:line="240" w:lineRule="auto"/>
            </w:pPr>
            <w:r>
              <w:t>0.13</w:t>
            </w:r>
          </w:p>
        </w:tc>
        <w:tc>
          <w:tcPr>
            <w:tcW w:w="1589" w:type="dxa"/>
            <w:shd w:val="clear" w:color="auto" w:fill="auto"/>
            <w:vAlign w:val="center"/>
          </w:tcPr>
          <w:p w14:paraId="57510892" w14:textId="1E62CBE1" w:rsidR="00A47891" w:rsidRDefault="00A47891" w:rsidP="00C60AF5">
            <w:pPr>
              <w:pStyle w:val="MDPI42tablebody"/>
              <w:spacing w:line="240" w:lineRule="auto"/>
            </w:pPr>
            <w:r>
              <w:t>2.98 – 3.46</w:t>
            </w:r>
          </w:p>
        </w:tc>
      </w:tr>
      <w:tr w:rsidR="00A47891" w:rsidRPr="00754C37" w14:paraId="0BD2CF7C" w14:textId="77777777" w:rsidTr="00A47891">
        <w:trPr>
          <w:trHeight w:val="80"/>
        </w:trPr>
        <w:tc>
          <w:tcPr>
            <w:tcW w:w="879" w:type="dxa"/>
            <w:vMerge/>
            <w:vAlign w:val="center"/>
          </w:tcPr>
          <w:p w14:paraId="7267EF09" w14:textId="77777777" w:rsidR="00A47891" w:rsidRDefault="00A47891" w:rsidP="00C60AF5">
            <w:pPr>
              <w:pStyle w:val="MDPI42tablebody"/>
              <w:spacing w:line="240" w:lineRule="auto"/>
            </w:pPr>
          </w:p>
        </w:tc>
        <w:tc>
          <w:tcPr>
            <w:tcW w:w="2299" w:type="dxa"/>
            <w:shd w:val="clear" w:color="auto" w:fill="auto"/>
            <w:vAlign w:val="center"/>
          </w:tcPr>
          <w:p w14:paraId="3C284EC9" w14:textId="3F678D9B" w:rsidR="00A47891" w:rsidRDefault="00A47891" w:rsidP="00C60AF5">
            <w:pPr>
              <w:pStyle w:val="MDPI42tablebody"/>
              <w:spacing w:line="240" w:lineRule="auto"/>
            </w:pPr>
            <w:r>
              <w:t>2020</w:t>
            </w:r>
          </w:p>
        </w:tc>
        <w:tc>
          <w:tcPr>
            <w:tcW w:w="1589" w:type="dxa"/>
          </w:tcPr>
          <w:p w14:paraId="71634C88" w14:textId="086BCC34" w:rsidR="00A47891" w:rsidRDefault="00A47891" w:rsidP="00C60AF5">
            <w:pPr>
              <w:pStyle w:val="MDPI42tablebody"/>
              <w:spacing w:line="240" w:lineRule="auto"/>
            </w:pPr>
            <w:r>
              <w:t>3.56</w:t>
            </w:r>
          </w:p>
        </w:tc>
        <w:tc>
          <w:tcPr>
            <w:tcW w:w="1589" w:type="dxa"/>
            <w:shd w:val="clear" w:color="auto" w:fill="auto"/>
            <w:vAlign w:val="center"/>
          </w:tcPr>
          <w:p w14:paraId="097C039B" w14:textId="543C487B" w:rsidR="00A47891" w:rsidRDefault="00A47891" w:rsidP="00C60AF5">
            <w:pPr>
              <w:pStyle w:val="MDPI42tablebody"/>
              <w:spacing w:line="240" w:lineRule="auto"/>
            </w:pPr>
            <w:r>
              <w:t>0.12</w:t>
            </w:r>
          </w:p>
        </w:tc>
        <w:tc>
          <w:tcPr>
            <w:tcW w:w="1589" w:type="dxa"/>
            <w:shd w:val="clear" w:color="auto" w:fill="auto"/>
            <w:vAlign w:val="center"/>
          </w:tcPr>
          <w:p w14:paraId="75A31112" w14:textId="1759354D" w:rsidR="00A47891" w:rsidRDefault="00A47891" w:rsidP="00C60AF5">
            <w:pPr>
              <w:pStyle w:val="MDPI42tablebody"/>
              <w:spacing w:line="240" w:lineRule="auto"/>
            </w:pPr>
            <w:r>
              <w:t>3.31 – 3.80</w:t>
            </w:r>
          </w:p>
        </w:tc>
      </w:tr>
    </w:tbl>
    <w:p w14:paraId="7EED0061" w14:textId="50B50F15" w:rsidR="00144DEB" w:rsidRDefault="004F62D5" w:rsidP="00FA6A98">
      <w:pPr>
        <w:pStyle w:val="MDPI52figure"/>
        <w:jc w:val="right"/>
        <w:rPr>
          <w:b/>
        </w:rPr>
      </w:pPr>
      <w:r>
        <w:rPr>
          <w:b/>
          <w:noProof/>
          <w:snapToGrid/>
        </w:rPr>
        <w:lastRenderedPageBreak/>
        <w:drawing>
          <wp:inline distT="0" distB="0" distL="0" distR="0" wp14:anchorId="06313120" wp14:editId="5110983F">
            <wp:extent cx="6400813" cy="3200407"/>
            <wp:effectExtent l="0" t="0" r="0" b="0"/>
            <wp:docPr id="53232278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2780" name="Picture 2" descr="Chart, scatter chart&#10;&#10;Description automatically generated"/>
                    <pic:cNvPicPr/>
                  </pic:nvPicPr>
                  <pic:blipFill>
                    <a:blip r:embed="rId20"/>
                    <a:stretch>
                      <a:fillRect/>
                    </a:stretch>
                  </pic:blipFill>
                  <pic:spPr>
                    <a:xfrm>
                      <a:off x="0" y="0"/>
                      <a:ext cx="6400813" cy="3200407"/>
                    </a:xfrm>
                    <a:prstGeom prst="rect">
                      <a:avLst/>
                    </a:prstGeom>
                  </pic:spPr>
                </pic:pic>
              </a:graphicData>
            </a:graphic>
          </wp:inline>
        </w:drawing>
      </w:r>
    </w:p>
    <w:p w14:paraId="37EE26A9" w14:textId="14E6B62C" w:rsidR="00144DEB" w:rsidRDefault="00144DEB" w:rsidP="00144DEB">
      <w:pPr>
        <w:pStyle w:val="MDPI51figurecaption"/>
      </w:pPr>
      <w:r w:rsidRPr="00FA04F1">
        <w:rPr>
          <w:b/>
        </w:rPr>
        <w:t xml:space="preserve">Figure </w:t>
      </w:r>
      <w:r w:rsidR="00FE785B">
        <w:rPr>
          <w:b/>
        </w:rPr>
        <w:t>4</w:t>
      </w:r>
      <w:r w:rsidRPr="00FA04F1">
        <w:rPr>
          <w:b/>
        </w:rPr>
        <w:t xml:space="preserve">. </w:t>
      </w:r>
      <w:r w:rsidR="009D2CCC">
        <w:t>Mean spat per shell in the</w:t>
      </w:r>
      <w:r w:rsidR="004B0487">
        <w:t xml:space="preserve"> </w:t>
      </w:r>
      <w:r w:rsidR="009D2CCC">
        <w:t>five regions</w:t>
      </w:r>
      <w:r w:rsidR="0035772A">
        <w:t xml:space="preserve"> (panel A)</w:t>
      </w:r>
      <w:r w:rsidR="009D2CCC">
        <w:t xml:space="preserve"> of the Guana Tolomato Matanzas estuar</w:t>
      </w:r>
      <w:r w:rsidR="004B0487">
        <w:t>y</w:t>
      </w:r>
      <w:r w:rsidR="009D2CCC">
        <w:t>: Tolomato River (TR, green); Guana River (GR, pink); Saint Augustine (SA; orange); Salt Run (SR, yellow); and Fort Matanzas (FM, blue)</w:t>
      </w:r>
      <w:r w:rsidR="004B0487">
        <w:t>. Mean spat per shell in all regions for each year</w:t>
      </w:r>
      <w:r w:rsidR="0035772A">
        <w:t xml:space="preserve"> (panel B)</w:t>
      </w:r>
      <w:r w:rsidR="004B0487">
        <w:t xml:space="preserve"> of the study. Group means </w:t>
      </w:r>
      <w:r w:rsidR="00FA6A98">
        <w:t xml:space="preserve">(raw and untransformed) </w:t>
      </w:r>
      <w:r w:rsidR="004B0487">
        <w:t xml:space="preserve">are represented by the large black dots with the mean </w:t>
      </w:r>
      <w:r w:rsidR="0035772A">
        <w:t xml:space="preserve">value </w:t>
      </w:r>
      <w:r w:rsidR="004B0487">
        <w:t>presented in a call-out box next to the dot.</w:t>
      </w:r>
      <w:r w:rsidR="00985928">
        <w:t xml:space="preserve"> Each </w:t>
      </w:r>
      <w:r w:rsidR="00445C50">
        <w:t xml:space="preserve">smaller </w:t>
      </w:r>
      <w:r w:rsidR="00985928">
        <w:t xml:space="preserve">point represents </w:t>
      </w:r>
      <w:r w:rsidR="00956650">
        <w:t xml:space="preserve">the monthly means per spat tree </w:t>
      </w:r>
      <w:r w:rsidR="0035772A">
        <w:t>between 2015-2020</w:t>
      </w:r>
      <w:r w:rsidR="00985928">
        <w:t>.</w:t>
      </w:r>
      <w:r w:rsidR="001F297F">
        <w:t xml:space="preserve"> Letters indicate Tukey’s post-hoc test results and years/regions with differing letters are significant</w:t>
      </w:r>
      <w:r w:rsidR="00B7282E">
        <w:t xml:space="preserve">ly different from </w:t>
      </w:r>
      <w:r w:rsidR="001F297F">
        <w:t>each other (</w:t>
      </w:r>
      <w:r w:rsidR="001F297F" w:rsidRPr="001F297F">
        <w:rPr>
          <w:i/>
          <w:iCs/>
        </w:rPr>
        <w:t>p</w:t>
      </w:r>
      <w:r w:rsidR="001F297F">
        <w:t xml:space="preserve"> &lt; 0.001).</w:t>
      </w:r>
    </w:p>
    <w:p w14:paraId="55A89089" w14:textId="06F5E85B" w:rsidR="005F3142" w:rsidRPr="001F31D1" w:rsidRDefault="005F3142" w:rsidP="005F3142">
      <w:pPr>
        <w:pStyle w:val="MDPI22heading2"/>
        <w:spacing w:before="240"/>
      </w:pPr>
      <w:r w:rsidRPr="001F31D1">
        <w:t>3.</w:t>
      </w:r>
      <w:r>
        <w:t>2</w:t>
      </w:r>
      <w:r w:rsidRPr="001F31D1">
        <w:t xml:space="preserve">. </w:t>
      </w:r>
      <w:r>
        <w:t>Patterns in Annual Spat Settlement</w:t>
      </w:r>
    </w:p>
    <w:p w14:paraId="064B33EE" w14:textId="46E3DF86" w:rsidR="00FA6A98" w:rsidRDefault="00AB6CFE" w:rsidP="00FA6A98">
      <w:pPr>
        <w:pStyle w:val="MDPI31text"/>
      </w:pPr>
      <w:r>
        <w:t xml:space="preserve">Overall, spat settlement appears to occur in all regions in the GTM estuary between April and </w:t>
      </w:r>
      <w:r w:rsidR="0071771B" w:rsidRPr="00126D19">
        <w:t xml:space="preserve">October </w:t>
      </w:r>
      <w:r w:rsidRPr="00126D19">
        <w:t>(Figure</w:t>
      </w:r>
      <w:r w:rsidR="00A463D6" w:rsidRPr="00126D19">
        <w:t xml:space="preserve"> </w:t>
      </w:r>
      <w:r w:rsidR="005D76F4" w:rsidRPr="00126D19">
        <w:t>5</w:t>
      </w:r>
      <w:r w:rsidRPr="00126D19">
        <w:t xml:space="preserve">). Typically, a minor peak in settlement occurs in the mid-late spring and a larger and regular peak occurs in September. All regions have more spat settlement between April – </w:t>
      </w:r>
      <w:r w:rsidR="0071771B" w:rsidRPr="00126D19">
        <w:t xml:space="preserve">October </w:t>
      </w:r>
      <w:r w:rsidRPr="00126D19">
        <w:t xml:space="preserve">than outside of this period (Table </w:t>
      </w:r>
      <w:r w:rsidR="009059A1" w:rsidRPr="00126D19">
        <w:t>3</w:t>
      </w:r>
      <w:r w:rsidRPr="00126D19">
        <w:t xml:space="preserve">). </w:t>
      </w:r>
      <w:r w:rsidR="0082136A" w:rsidRPr="00126D19">
        <w:t>For</w:t>
      </w:r>
      <w:r w:rsidR="0082136A">
        <w:t xml:space="preserve"> most regions, there is over 180% difference between spat settlement inside and outside of the settlement period. FM has the smallest difference </w:t>
      </w:r>
      <w:r w:rsidR="00960015">
        <w:t xml:space="preserve">with </w:t>
      </w:r>
      <w:r w:rsidR="0082136A">
        <w:t>313 (se = 110) average spat per year inside the settlement period and 26 (se = 14) outside the settlement period, but this difference is still well over 100%.</w:t>
      </w:r>
    </w:p>
    <w:p w14:paraId="540F8DC1" w14:textId="1DE1D117" w:rsidR="00FA6A98" w:rsidRDefault="00EC15FD" w:rsidP="00FA6A98">
      <w:pPr>
        <w:pStyle w:val="MDPI52figure"/>
        <w:jc w:val="right"/>
        <w:rPr>
          <w:b/>
        </w:rPr>
      </w:pPr>
      <w:r>
        <w:rPr>
          <w:b/>
          <w:noProof/>
          <w:snapToGrid/>
        </w:rPr>
        <w:lastRenderedPageBreak/>
        <w:drawing>
          <wp:inline distT="0" distB="0" distL="0" distR="0" wp14:anchorId="55FEA668" wp14:editId="5E5974A5">
            <wp:extent cx="5029210" cy="2743206"/>
            <wp:effectExtent l="0" t="0" r="0" b="0"/>
            <wp:docPr id="1236510185"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185" name="Picture 9" descr="Chart, line chart&#10;&#10;Description automatically generated"/>
                    <pic:cNvPicPr/>
                  </pic:nvPicPr>
                  <pic:blipFill>
                    <a:blip r:embed="rId21"/>
                    <a:stretch>
                      <a:fillRect/>
                    </a:stretch>
                  </pic:blipFill>
                  <pic:spPr>
                    <a:xfrm>
                      <a:off x="0" y="0"/>
                      <a:ext cx="5029210" cy="2743206"/>
                    </a:xfrm>
                    <a:prstGeom prst="rect">
                      <a:avLst/>
                    </a:prstGeom>
                  </pic:spPr>
                </pic:pic>
              </a:graphicData>
            </a:graphic>
          </wp:inline>
        </w:drawing>
      </w:r>
    </w:p>
    <w:p w14:paraId="7E0F8BA7" w14:textId="2CB66512" w:rsidR="00FA6A98" w:rsidRDefault="00FA6A98" w:rsidP="00FA6A98">
      <w:pPr>
        <w:pStyle w:val="MDPI51figurecaption"/>
      </w:pPr>
      <w:r w:rsidRPr="00FA04F1">
        <w:rPr>
          <w:b/>
        </w:rPr>
        <w:t xml:space="preserve">Figure </w:t>
      </w:r>
      <w:r w:rsidR="00FE785B">
        <w:rPr>
          <w:b/>
        </w:rPr>
        <w:t>5</w:t>
      </w:r>
      <w:r w:rsidRPr="00FA04F1">
        <w:rPr>
          <w:b/>
        </w:rPr>
        <w:t xml:space="preserve">. </w:t>
      </w:r>
      <w:r>
        <w:t xml:space="preserve">Monthly mean spat per shell with settlement period indicated as the thick dashed line between April and October for the five regions in the Guana Tolomato Matanzas estuary: </w:t>
      </w:r>
      <w:r w:rsidR="000E6015">
        <w:t>Tolomato River (TR, green); Guana River (GR, pink); Saint Augustine (SA; orange); Salt Run (SR, yellow); and Fort Matanzas (FM, blue) based on data collected from 2015-2020.</w:t>
      </w:r>
    </w:p>
    <w:p w14:paraId="772170B6" w14:textId="7AD0E24C" w:rsidR="00E550AD" w:rsidRDefault="00E550AD" w:rsidP="00E550AD">
      <w:pPr>
        <w:pStyle w:val="MDPI41tablecaption"/>
      </w:pPr>
      <w:r>
        <w:rPr>
          <w:b/>
        </w:rPr>
        <w:t xml:space="preserve">Table </w:t>
      </w:r>
      <w:r w:rsidR="009059A1">
        <w:rPr>
          <w:b/>
        </w:rPr>
        <w:t>3</w:t>
      </w:r>
      <w:r>
        <w:rPr>
          <w:b/>
        </w:rPr>
        <w:t>.</w:t>
      </w:r>
      <w:r>
        <w:t xml:space="preserve"> Summary information for spat settlement per shell </w:t>
      </w:r>
      <w:r w:rsidR="001B431E">
        <w:t xml:space="preserve">by </w:t>
      </w:r>
      <w:r>
        <w:t>region inside the annual settlement period (April – October) and outside of the settlement period (January – March and November – Dec). Metrics include average total settlement per shell per year (standard error) and average settlement per shell (standard error).</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489"/>
        <w:gridCol w:w="1490"/>
        <w:gridCol w:w="1489"/>
        <w:gridCol w:w="1490"/>
      </w:tblGrid>
      <w:tr w:rsidR="00E550AD" w14:paraId="0915C927" w14:textId="77777777" w:rsidTr="00A47891">
        <w:trPr>
          <w:trHeight w:val="304"/>
        </w:trPr>
        <w:tc>
          <w:tcPr>
            <w:tcW w:w="1892" w:type="dxa"/>
            <w:tcBorders>
              <w:top w:val="single" w:sz="4" w:space="0" w:color="auto"/>
              <w:left w:val="nil"/>
              <w:bottom w:val="nil"/>
              <w:right w:val="nil"/>
            </w:tcBorders>
            <w:vAlign w:val="center"/>
          </w:tcPr>
          <w:p w14:paraId="58EDF7D1" w14:textId="77777777" w:rsidR="00E550AD" w:rsidRDefault="00E550AD" w:rsidP="00C60AF5">
            <w:pPr>
              <w:pStyle w:val="MDPI42tablebody"/>
              <w:spacing w:line="240" w:lineRule="auto"/>
              <w:rPr>
                <w:b/>
              </w:rPr>
            </w:pPr>
          </w:p>
        </w:tc>
        <w:tc>
          <w:tcPr>
            <w:tcW w:w="2979" w:type="dxa"/>
            <w:gridSpan w:val="2"/>
            <w:tcBorders>
              <w:top w:val="single" w:sz="4" w:space="0" w:color="auto"/>
              <w:left w:val="nil"/>
              <w:bottom w:val="nil"/>
              <w:right w:val="nil"/>
            </w:tcBorders>
            <w:vAlign w:val="center"/>
          </w:tcPr>
          <w:p w14:paraId="2355C262" w14:textId="6E80F064" w:rsidR="00F43C81" w:rsidRDefault="00FE785B" w:rsidP="00C60AF5">
            <w:pPr>
              <w:pStyle w:val="MDPI42tablebody"/>
              <w:spacing w:line="240" w:lineRule="auto"/>
              <w:rPr>
                <w:b/>
                <w:i/>
                <w:iCs/>
              </w:rPr>
            </w:pPr>
            <w:r>
              <w:rPr>
                <w:b/>
                <w:i/>
                <w:iCs/>
              </w:rPr>
              <w:t>Avg. Tot</w:t>
            </w:r>
            <w:r w:rsidR="00F43C81">
              <w:rPr>
                <w:b/>
                <w:i/>
                <w:iCs/>
              </w:rPr>
              <w:t>al</w:t>
            </w:r>
            <w:r>
              <w:rPr>
                <w:b/>
                <w:i/>
                <w:iCs/>
              </w:rPr>
              <w:t xml:space="preserve"> Settlement </w:t>
            </w:r>
          </w:p>
          <w:p w14:paraId="3C48F6F3" w14:textId="725433D7" w:rsidR="00E550AD" w:rsidRPr="002355E3" w:rsidRDefault="00FE785B" w:rsidP="00C60AF5">
            <w:pPr>
              <w:pStyle w:val="MDPI42tablebody"/>
              <w:spacing w:line="240" w:lineRule="auto"/>
              <w:rPr>
                <w:b/>
                <w:i/>
                <w:iCs/>
              </w:rPr>
            </w:pPr>
            <w:r>
              <w:rPr>
                <w:b/>
                <w:i/>
                <w:iCs/>
              </w:rPr>
              <w:t xml:space="preserve">Per Shell Per Year </w:t>
            </w:r>
          </w:p>
        </w:tc>
        <w:tc>
          <w:tcPr>
            <w:tcW w:w="2979" w:type="dxa"/>
            <w:gridSpan w:val="2"/>
            <w:tcBorders>
              <w:top w:val="single" w:sz="4" w:space="0" w:color="auto"/>
              <w:left w:val="nil"/>
              <w:bottom w:val="nil"/>
              <w:right w:val="nil"/>
            </w:tcBorders>
            <w:vAlign w:val="center"/>
          </w:tcPr>
          <w:p w14:paraId="78F1CAF2" w14:textId="5043FB09" w:rsidR="00F43C81" w:rsidRDefault="00FE785B" w:rsidP="00C60AF5">
            <w:pPr>
              <w:pStyle w:val="MDPI42tablebody"/>
              <w:spacing w:line="240" w:lineRule="auto"/>
              <w:rPr>
                <w:b/>
                <w:i/>
                <w:iCs/>
              </w:rPr>
            </w:pPr>
            <w:r>
              <w:rPr>
                <w:b/>
                <w:i/>
                <w:iCs/>
              </w:rPr>
              <w:t xml:space="preserve">Avg Settlement </w:t>
            </w:r>
          </w:p>
          <w:p w14:paraId="5636A2F1" w14:textId="0D39AEC1" w:rsidR="00E550AD" w:rsidRPr="002355E3" w:rsidRDefault="00FE785B" w:rsidP="00C60AF5">
            <w:pPr>
              <w:pStyle w:val="MDPI42tablebody"/>
              <w:spacing w:line="240" w:lineRule="auto"/>
              <w:rPr>
                <w:b/>
                <w:i/>
                <w:iCs/>
              </w:rPr>
            </w:pPr>
            <w:r>
              <w:rPr>
                <w:b/>
                <w:i/>
                <w:iCs/>
              </w:rPr>
              <w:t>Per Shell</w:t>
            </w:r>
          </w:p>
        </w:tc>
      </w:tr>
      <w:tr w:rsidR="00E550AD" w14:paraId="5F1F2A05" w14:textId="77777777" w:rsidTr="00A47891">
        <w:trPr>
          <w:trHeight w:val="304"/>
        </w:trPr>
        <w:tc>
          <w:tcPr>
            <w:tcW w:w="1892" w:type="dxa"/>
            <w:tcBorders>
              <w:top w:val="nil"/>
              <w:left w:val="nil"/>
              <w:bottom w:val="single" w:sz="4" w:space="0" w:color="auto"/>
              <w:right w:val="nil"/>
            </w:tcBorders>
            <w:vAlign w:val="center"/>
            <w:hideMark/>
          </w:tcPr>
          <w:p w14:paraId="23D2893A" w14:textId="77777777" w:rsidR="00E550AD" w:rsidRDefault="00E550AD" w:rsidP="00C60AF5">
            <w:pPr>
              <w:pStyle w:val="MDPI42tablebody"/>
              <w:spacing w:line="240" w:lineRule="auto"/>
              <w:rPr>
                <w:b/>
              </w:rPr>
            </w:pPr>
            <w:r>
              <w:rPr>
                <w:b/>
              </w:rPr>
              <w:t>Region</w:t>
            </w:r>
          </w:p>
        </w:tc>
        <w:tc>
          <w:tcPr>
            <w:tcW w:w="1489" w:type="dxa"/>
            <w:tcBorders>
              <w:top w:val="nil"/>
              <w:left w:val="nil"/>
              <w:bottom w:val="single" w:sz="4" w:space="0" w:color="auto"/>
              <w:right w:val="nil"/>
            </w:tcBorders>
            <w:vAlign w:val="center"/>
          </w:tcPr>
          <w:p w14:paraId="5EE7486A" w14:textId="3B8A6DF6"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9D1FC3F" w14:textId="1DB808CC" w:rsidR="00E550AD" w:rsidRDefault="00FE785B" w:rsidP="00C60AF5">
            <w:pPr>
              <w:pStyle w:val="MDPI42tablebody"/>
              <w:spacing w:line="240" w:lineRule="auto"/>
              <w:rPr>
                <w:b/>
              </w:rPr>
            </w:pPr>
            <w:r>
              <w:rPr>
                <w:b/>
              </w:rPr>
              <w:t>Outside</w:t>
            </w:r>
          </w:p>
        </w:tc>
        <w:tc>
          <w:tcPr>
            <w:tcW w:w="1489" w:type="dxa"/>
            <w:tcBorders>
              <w:top w:val="nil"/>
              <w:left w:val="nil"/>
              <w:bottom w:val="single" w:sz="4" w:space="0" w:color="auto"/>
              <w:right w:val="nil"/>
            </w:tcBorders>
            <w:vAlign w:val="center"/>
          </w:tcPr>
          <w:p w14:paraId="37C6F2C0" w14:textId="02D25E50"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65B7EDF" w14:textId="608BF3B9" w:rsidR="00E550AD" w:rsidRDefault="00FE785B" w:rsidP="00C60AF5">
            <w:pPr>
              <w:pStyle w:val="MDPI42tablebody"/>
              <w:spacing w:line="240" w:lineRule="auto"/>
              <w:rPr>
                <w:b/>
              </w:rPr>
            </w:pPr>
            <w:r>
              <w:rPr>
                <w:b/>
              </w:rPr>
              <w:t>Outside</w:t>
            </w:r>
          </w:p>
        </w:tc>
      </w:tr>
      <w:tr w:rsidR="00E550AD" w14:paraId="0BA957AA" w14:textId="77777777" w:rsidTr="00A47891">
        <w:trPr>
          <w:trHeight w:val="304"/>
        </w:trPr>
        <w:tc>
          <w:tcPr>
            <w:tcW w:w="1892" w:type="dxa"/>
            <w:tcBorders>
              <w:top w:val="nil"/>
              <w:left w:val="nil"/>
              <w:bottom w:val="nil"/>
              <w:right w:val="nil"/>
            </w:tcBorders>
            <w:vAlign w:val="center"/>
            <w:hideMark/>
          </w:tcPr>
          <w:p w14:paraId="499BE911" w14:textId="59BA4765" w:rsidR="00E550AD" w:rsidRDefault="00E550AD" w:rsidP="00C60AF5">
            <w:pPr>
              <w:pStyle w:val="MDPI42tablebody"/>
              <w:spacing w:line="240" w:lineRule="auto"/>
            </w:pPr>
            <w:r>
              <w:t xml:space="preserve">Tolomato River </w:t>
            </w:r>
          </w:p>
        </w:tc>
        <w:tc>
          <w:tcPr>
            <w:tcW w:w="1489" w:type="dxa"/>
            <w:tcBorders>
              <w:top w:val="nil"/>
              <w:left w:val="nil"/>
              <w:bottom w:val="nil"/>
              <w:right w:val="nil"/>
            </w:tcBorders>
            <w:vAlign w:val="center"/>
          </w:tcPr>
          <w:p w14:paraId="7D49168D" w14:textId="77777777" w:rsidR="00E550AD" w:rsidRDefault="00E550AD" w:rsidP="00C60AF5">
            <w:pPr>
              <w:pStyle w:val="MDPI42tablebody"/>
              <w:spacing w:line="240" w:lineRule="auto"/>
            </w:pPr>
            <w:r>
              <w:t>1234 (466)</w:t>
            </w:r>
          </w:p>
        </w:tc>
        <w:tc>
          <w:tcPr>
            <w:tcW w:w="1490" w:type="dxa"/>
            <w:tcBorders>
              <w:top w:val="nil"/>
              <w:left w:val="nil"/>
              <w:bottom w:val="nil"/>
              <w:right w:val="nil"/>
            </w:tcBorders>
            <w:vAlign w:val="center"/>
          </w:tcPr>
          <w:p w14:paraId="77F31635" w14:textId="361E7BF6" w:rsidR="00E550AD" w:rsidRDefault="00FE785B" w:rsidP="00C60AF5">
            <w:pPr>
              <w:pStyle w:val="MDPI42tablebody"/>
              <w:spacing w:line="240" w:lineRule="auto"/>
            </w:pPr>
            <w:r>
              <w:t>38 (13)</w:t>
            </w:r>
          </w:p>
        </w:tc>
        <w:tc>
          <w:tcPr>
            <w:tcW w:w="1489" w:type="dxa"/>
            <w:tcBorders>
              <w:top w:val="nil"/>
              <w:left w:val="nil"/>
              <w:bottom w:val="nil"/>
              <w:right w:val="nil"/>
            </w:tcBorders>
            <w:vAlign w:val="center"/>
          </w:tcPr>
          <w:p w14:paraId="43A7DA2D" w14:textId="3A4AA53D" w:rsidR="00E550AD" w:rsidRDefault="00FE785B" w:rsidP="00C60AF5">
            <w:pPr>
              <w:pStyle w:val="MDPI42tablebody"/>
              <w:spacing w:line="240" w:lineRule="auto"/>
            </w:pPr>
            <w:r>
              <w:t>75 (10)</w:t>
            </w:r>
          </w:p>
        </w:tc>
        <w:tc>
          <w:tcPr>
            <w:tcW w:w="1490" w:type="dxa"/>
            <w:tcBorders>
              <w:top w:val="nil"/>
              <w:left w:val="nil"/>
              <w:bottom w:val="nil"/>
              <w:right w:val="nil"/>
            </w:tcBorders>
            <w:vAlign w:val="center"/>
          </w:tcPr>
          <w:p w14:paraId="1969D1FB" w14:textId="77777777" w:rsidR="00E550AD" w:rsidRDefault="00E550AD" w:rsidP="00C60AF5">
            <w:pPr>
              <w:pStyle w:val="MDPI42tablebody"/>
              <w:spacing w:line="240" w:lineRule="auto"/>
            </w:pPr>
            <w:r>
              <w:t>3 (1)</w:t>
            </w:r>
          </w:p>
        </w:tc>
      </w:tr>
      <w:tr w:rsidR="00E550AD" w14:paraId="5B669316" w14:textId="77777777" w:rsidTr="00A47891">
        <w:trPr>
          <w:trHeight w:val="304"/>
        </w:trPr>
        <w:tc>
          <w:tcPr>
            <w:tcW w:w="1892" w:type="dxa"/>
            <w:tcBorders>
              <w:top w:val="nil"/>
              <w:left w:val="nil"/>
              <w:bottom w:val="nil"/>
              <w:right w:val="nil"/>
            </w:tcBorders>
            <w:vAlign w:val="center"/>
            <w:hideMark/>
          </w:tcPr>
          <w:p w14:paraId="7A94C130" w14:textId="365403AD" w:rsidR="00E550AD" w:rsidRDefault="00E550AD" w:rsidP="00C60AF5">
            <w:pPr>
              <w:pStyle w:val="MDPI42tablebody"/>
              <w:spacing w:line="240" w:lineRule="auto"/>
            </w:pPr>
            <w:r>
              <w:t xml:space="preserve">Guana River </w:t>
            </w:r>
          </w:p>
        </w:tc>
        <w:tc>
          <w:tcPr>
            <w:tcW w:w="1489" w:type="dxa"/>
            <w:tcBorders>
              <w:top w:val="nil"/>
              <w:left w:val="nil"/>
              <w:bottom w:val="nil"/>
              <w:right w:val="nil"/>
            </w:tcBorders>
            <w:vAlign w:val="center"/>
          </w:tcPr>
          <w:p w14:paraId="37C443A0" w14:textId="77777777" w:rsidR="00E550AD" w:rsidRDefault="00E550AD" w:rsidP="00C60AF5">
            <w:pPr>
              <w:pStyle w:val="MDPI42tablebody"/>
              <w:spacing w:line="240" w:lineRule="auto"/>
            </w:pPr>
            <w:r>
              <w:t>571 (18)</w:t>
            </w:r>
          </w:p>
        </w:tc>
        <w:tc>
          <w:tcPr>
            <w:tcW w:w="1490" w:type="dxa"/>
            <w:tcBorders>
              <w:top w:val="nil"/>
              <w:left w:val="nil"/>
              <w:bottom w:val="nil"/>
              <w:right w:val="nil"/>
            </w:tcBorders>
            <w:vAlign w:val="center"/>
          </w:tcPr>
          <w:p w14:paraId="7F632E42" w14:textId="0797EB12" w:rsidR="00E550AD" w:rsidRDefault="00FE785B" w:rsidP="00C60AF5">
            <w:pPr>
              <w:pStyle w:val="MDPI42tablebody"/>
              <w:spacing w:line="240" w:lineRule="auto"/>
            </w:pPr>
            <w:r>
              <w:t>18 (5)</w:t>
            </w:r>
          </w:p>
        </w:tc>
        <w:tc>
          <w:tcPr>
            <w:tcW w:w="1489" w:type="dxa"/>
            <w:tcBorders>
              <w:top w:val="nil"/>
              <w:left w:val="nil"/>
              <w:bottom w:val="nil"/>
              <w:right w:val="nil"/>
            </w:tcBorders>
            <w:vAlign w:val="center"/>
          </w:tcPr>
          <w:p w14:paraId="1AF291B7" w14:textId="183B17BF" w:rsidR="00E550AD" w:rsidRDefault="00FE785B" w:rsidP="00C60AF5">
            <w:pPr>
              <w:pStyle w:val="MDPI42tablebody"/>
              <w:spacing w:line="240" w:lineRule="auto"/>
            </w:pPr>
            <w:r>
              <w:t xml:space="preserve">29 </w:t>
            </w:r>
            <w:r w:rsidR="00E550AD">
              <w:t>(</w:t>
            </w:r>
            <w:r>
              <w:t>4</w:t>
            </w:r>
            <w:r w:rsidR="00E550AD">
              <w:t>)</w:t>
            </w:r>
          </w:p>
        </w:tc>
        <w:tc>
          <w:tcPr>
            <w:tcW w:w="1490" w:type="dxa"/>
            <w:tcBorders>
              <w:top w:val="nil"/>
              <w:left w:val="nil"/>
              <w:bottom w:val="nil"/>
              <w:right w:val="nil"/>
            </w:tcBorders>
            <w:vAlign w:val="center"/>
          </w:tcPr>
          <w:p w14:paraId="66CCD725" w14:textId="77777777" w:rsidR="00E550AD" w:rsidRDefault="00E550AD" w:rsidP="00C60AF5">
            <w:pPr>
              <w:pStyle w:val="MDPI42tablebody"/>
              <w:spacing w:line="240" w:lineRule="auto"/>
            </w:pPr>
            <w:r>
              <w:t>2</w:t>
            </w:r>
            <w:r>
              <w:rPr>
                <w:b/>
              </w:rPr>
              <w:t xml:space="preserve"> </w:t>
            </w:r>
            <w:r w:rsidRPr="00270D15">
              <w:rPr>
                <w:bCs/>
              </w:rPr>
              <w:t>(</w:t>
            </w:r>
            <w:r>
              <w:t>1)</w:t>
            </w:r>
          </w:p>
        </w:tc>
      </w:tr>
      <w:tr w:rsidR="00E550AD" w14:paraId="17429255" w14:textId="77777777" w:rsidTr="00A47891">
        <w:trPr>
          <w:trHeight w:val="304"/>
        </w:trPr>
        <w:tc>
          <w:tcPr>
            <w:tcW w:w="1892" w:type="dxa"/>
            <w:tcBorders>
              <w:top w:val="nil"/>
              <w:left w:val="nil"/>
              <w:bottom w:val="nil"/>
              <w:right w:val="nil"/>
            </w:tcBorders>
            <w:vAlign w:val="center"/>
          </w:tcPr>
          <w:p w14:paraId="09259B5F" w14:textId="4EA89B7B" w:rsidR="00E550AD" w:rsidRDefault="00E550AD" w:rsidP="00C60AF5">
            <w:pPr>
              <w:pStyle w:val="MDPI42tablebody"/>
              <w:spacing w:line="240" w:lineRule="auto"/>
            </w:pPr>
            <w:r>
              <w:t xml:space="preserve">St. Augustine </w:t>
            </w:r>
          </w:p>
        </w:tc>
        <w:tc>
          <w:tcPr>
            <w:tcW w:w="1489" w:type="dxa"/>
            <w:tcBorders>
              <w:top w:val="nil"/>
              <w:left w:val="nil"/>
              <w:bottom w:val="nil"/>
              <w:right w:val="nil"/>
            </w:tcBorders>
            <w:vAlign w:val="center"/>
          </w:tcPr>
          <w:p w14:paraId="02C63FF7" w14:textId="77777777" w:rsidR="00E550AD" w:rsidRDefault="00E550AD" w:rsidP="00C60AF5">
            <w:pPr>
              <w:pStyle w:val="MDPI42tablebody"/>
              <w:spacing w:line="240" w:lineRule="auto"/>
            </w:pPr>
            <w:r>
              <w:t>677 (249)</w:t>
            </w:r>
          </w:p>
        </w:tc>
        <w:tc>
          <w:tcPr>
            <w:tcW w:w="1490" w:type="dxa"/>
            <w:tcBorders>
              <w:top w:val="nil"/>
              <w:left w:val="nil"/>
              <w:bottom w:val="nil"/>
              <w:right w:val="nil"/>
            </w:tcBorders>
            <w:vAlign w:val="center"/>
          </w:tcPr>
          <w:p w14:paraId="0A909FE8" w14:textId="00EBAB39" w:rsidR="00E550AD" w:rsidRDefault="00FE785B" w:rsidP="00C60AF5">
            <w:pPr>
              <w:pStyle w:val="MDPI42tablebody"/>
              <w:spacing w:line="240" w:lineRule="auto"/>
            </w:pPr>
            <w:r>
              <w:t>27 (11)</w:t>
            </w:r>
          </w:p>
        </w:tc>
        <w:tc>
          <w:tcPr>
            <w:tcW w:w="1489" w:type="dxa"/>
            <w:tcBorders>
              <w:top w:val="nil"/>
              <w:left w:val="nil"/>
              <w:bottom w:val="nil"/>
              <w:right w:val="nil"/>
            </w:tcBorders>
            <w:vAlign w:val="center"/>
          </w:tcPr>
          <w:p w14:paraId="69532B19" w14:textId="58E24E23" w:rsidR="00E550AD" w:rsidRDefault="00FE785B" w:rsidP="00C60AF5">
            <w:pPr>
              <w:pStyle w:val="MDPI42tablebody"/>
              <w:spacing w:line="240" w:lineRule="auto"/>
            </w:pPr>
            <w:r>
              <w:t xml:space="preserve">35 </w:t>
            </w:r>
            <w:r w:rsidR="00E550AD">
              <w:t>(</w:t>
            </w:r>
            <w:r>
              <w:t>6</w:t>
            </w:r>
            <w:r w:rsidR="00E550AD">
              <w:t>)</w:t>
            </w:r>
          </w:p>
        </w:tc>
        <w:tc>
          <w:tcPr>
            <w:tcW w:w="1490" w:type="dxa"/>
            <w:tcBorders>
              <w:top w:val="nil"/>
              <w:left w:val="nil"/>
              <w:bottom w:val="nil"/>
              <w:right w:val="nil"/>
            </w:tcBorders>
            <w:vAlign w:val="center"/>
          </w:tcPr>
          <w:p w14:paraId="36A9482C" w14:textId="77777777" w:rsidR="00E550AD" w:rsidRDefault="00E550AD" w:rsidP="00C60AF5">
            <w:pPr>
              <w:pStyle w:val="MDPI42tablebody"/>
              <w:spacing w:line="240" w:lineRule="auto"/>
            </w:pPr>
            <w:r>
              <w:t>2</w:t>
            </w:r>
            <w:r>
              <w:rPr>
                <w:b/>
              </w:rPr>
              <w:t xml:space="preserve"> </w:t>
            </w:r>
            <w:r w:rsidRPr="00270D15">
              <w:rPr>
                <w:bCs/>
              </w:rPr>
              <w:t>(</w:t>
            </w:r>
            <w:r>
              <w:t>1)</w:t>
            </w:r>
          </w:p>
        </w:tc>
      </w:tr>
      <w:tr w:rsidR="00E550AD" w14:paraId="0C1FBE9D" w14:textId="77777777" w:rsidTr="00A47891">
        <w:trPr>
          <w:trHeight w:val="304"/>
        </w:trPr>
        <w:tc>
          <w:tcPr>
            <w:tcW w:w="1892" w:type="dxa"/>
            <w:tcBorders>
              <w:top w:val="nil"/>
              <w:left w:val="nil"/>
              <w:bottom w:val="nil"/>
              <w:right w:val="nil"/>
            </w:tcBorders>
            <w:vAlign w:val="center"/>
          </w:tcPr>
          <w:p w14:paraId="6FF49241" w14:textId="661E2E23" w:rsidR="00E550AD" w:rsidRDefault="00E550AD" w:rsidP="00C60AF5">
            <w:pPr>
              <w:pStyle w:val="MDPI42tablebody"/>
              <w:spacing w:line="240" w:lineRule="auto"/>
            </w:pPr>
            <w:r>
              <w:t xml:space="preserve">Salt Run </w:t>
            </w:r>
          </w:p>
        </w:tc>
        <w:tc>
          <w:tcPr>
            <w:tcW w:w="1489" w:type="dxa"/>
            <w:tcBorders>
              <w:top w:val="nil"/>
              <w:left w:val="nil"/>
              <w:bottom w:val="nil"/>
              <w:right w:val="nil"/>
            </w:tcBorders>
            <w:vAlign w:val="center"/>
          </w:tcPr>
          <w:p w14:paraId="149BBD7A" w14:textId="77777777" w:rsidR="00E550AD" w:rsidRDefault="00E550AD" w:rsidP="00C60AF5">
            <w:pPr>
              <w:pStyle w:val="MDPI42tablebody"/>
              <w:spacing w:line="240" w:lineRule="auto"/>
            </w:pPr>
            <w:r>
              <w:t>305 (100)</w:t>
            </w:r>
          </w:p>
        </w:tc>
        <w:tc>
          <w:tcPr>
            <w:tcW w:w="1490" w:type="dxa"/>
            <w:tcBorders>
              <w:top w:val="nil"/>
              <w:left w:val="nil"/>
              <w:bottom w:val="nil"/>
              <w:right w:val="nil"/>
            </w:tcBorders>
            <w:vAlign w:val="center"/>
          </w:tcPr>
          <w:p w14:paraId="35C0C085" w14:textId="3C93C117" w:rsidR="00E550AD" w:rsidRDefault="00FE785B" w:rsidP="00C60AF5">
            <w:pPr>
              <w:pStyle w:val="MDPI42tablebody"/>
              <w:spacing w:line="240" w:lineRule="auto"/>
            </w:pPr>
            <w:r>
              <w:t>16 (5)</w:t>
            </w:r>
          </w:p>
        </w:tc>
        <w:tc>
          <w:tcPr>
            <w:tcW w:w="1489" w:type="dxa"/>
            <w:tcBorders>
              <w:top w:val="nil"/>
              <w:left w:val="nil"/>
              <w:bottom w:val="nil"/>
              <w:right w:val="nil"/>
            </w:tcBorders>
            <w:vAlign w:val="center"/>
          </w:tcPr>
          <w:p w14:paraId="3EA687EE" w14:textId="05B00A27" w:rsidR="00E550AD" w:rsidRDefault="00FE785B" w:rsidP="00C60AF5">
            <w:pPr>
              <w:pStyle w:val="MDPI42tablebody"/>
              <w:spacing w:line="240" w:lineRule="auto"/>
            </w:pPr>
            <w:r>
              <w:t xml:space="preserve">19 </w:t>
            </w:r>
            <w:r w:rsidR="00E550AD">
              <w:t>(</w:t>
            </w:r>
            <w:r>
              <w:t>4</w:t>
            </w:r>
            <w:r w:rsidR="00E550AD">
              <w:t>)</w:t>
            </w:r>
          </w:p>
        </w:tc>
        <w:tc>
          <w:tcPr>
            <w:tcW w:w="1490" w:type="dxa"/>
            <w:tcBorders>
              <w:top w:val="nil"/>
              <w:left w:val="nil"/>
              <w:bottom w:val="nil"/>
              <w:right w:val="nil"/>
            </w:tcBorders>
            <w:vAlign w:val="center"/>
          </w:tcPr>
          <w:p w14:paraId="15B99898" w14:textId="77777777" w:rsidR="00E550AD" w:rsidRPr="00401987" w:rsidRDefault="00E550AD" w:rsidP="00C60AF5">
            <w:pPr>
              <w:pStyle w:val="MDPI42tablebody"/>
              <w:spacing w:line="240" w:lineRule="auto"/>
            </w:pPr>
            <w:r>
              <w:t>2</w:t>
            </w:r>
            <w:r>
              <w:rPr>
                <w:b/>
              </w:rPr>
              <w:t xml:space="preserve"> </w:t>
            </w:r>
            <w:r w:rsidRPr="00270D15">
              <w:rPr>
                <w:bCs/>
              </w:rPr>
              <w:t>(</w:t>
            </w:r>
            <w:r>
              <w:t>1)</w:t>
            </w:r>
          </w:p>
        </w:tc>
      </w:tr>
      <w:tr w:rsidR="00E550AD" w14:paraId="3C797430" w14:textId="77777777" w:rsidTr="00A47891">
        <w:trPr>
          <w:trHeight w:val="304"/>
        </w:trPr>
        <w:tc>
          <w:tcPr>
            <w:tcW w:w="1892" w:type="dxa"/>
            <w:tcBorders>
              <w:top w:val="nil"/>
              <w:left w:val="nil"/>
              <w:bottom w:val="single" w:sz="8" w:space="0" w:color="auto"/>
              <w:right w:val="nil"/>
            </w:tcBorders>
            <w:vAlign w:val="center"/>
          </w:tcPr>
          <w:p w14:paraId="38E033C6" w14:textId="3260926A" w:rsidR="00E550AD" w:rsidRDefault="00E550AD" w:rsidP="00C60AF5">
            <w:pPr>
              <w:pStyle w:val="MDPI42tablebody"/>
              <w:spacing w:line="240" w:lineRule="auto"/>
            </w:pPr>
            <w:r>
              <w:t xml:space="preserve">Fort Matanzas </w:t>
            </w:r>
          </w:p>
        </w:tc>
        <w:tc>
          <w:tcPr>
            <w:tcW w:w="1489" w:type="dxa"/>
            <w:tcBorders>
              <w:top w:val="nil"/>
              <w:left w:val="nil"/>
              <w:bottom w:val="single" w:sz="8" w:space="0" w:color="auto"/>
              <w:right w:val="nil"/>
            </w:tcBorders>
            <w:vAlign w:val="center"/>
          </w:tcPr>
          <w:p w14:paraId="0C2F0940" w14:textId="77777777" w:rsidR="00E550AD" w:rsidRDefault="00E550AD" w:rsidP="00C60AF5">
            <w:pPr>
              <w:pStyle w:val="MDPI42tablebody"/>
              <w:spacing w:line="240" w:lineRule="auto"/>
            </w:pPr>
            <w:r>
              <w:t>313 (110)</w:t>
            </w:r>
          </w:p>
        </w:tc>
        <w:tc>
          <w:tcPr>
            <w:tcW w:w="1490" w:type="dxa"/>
            <w:tcBorders>
              <w:top w:val="nil"/>
              <w:left w:val="nil"/>
              <w:bottom w:val="single" w:sz="8" w:space="0" w:color="auto"/>
              <w:right w:val="nil"/>
            </w:tcBorders>
            <w:vAlign w:val="center"/>
          </w:tcPr>
          <w:p w14:paraId="03829952" w14:textId="007EDC2F" w:rsidR="00E550AD" w:rsidRDefault="00FE785B" w:rsidP="00C60AF5">
            <w:pPr>
              <w:pStyle w:val="MDPI42tablebody"/>
              <w:spacing w:line="240" w:lineRule="auto"/>
            </w:pPr>
            <w:r>
              <w:t>26 (14)</w:t>
            </w:r>
          </w:p>
        </w:tc>
        <w:tc>
          <w:tcPr>
            <w:tcW w:w="1489" w:type="dxa"/>
            <w:tcBorders>
              <w:top w:val="nil"/>
              <w:left w:val="nil"/>
              <w:bottom w:val="single" w:sz="8" w:space="0" w:color="auto"/>
              <w:right w:val="nil"/>
            </w:tcBorders>
            <w:vAlign w:val="center"/>
          </w:tcPr>
          <w:p w14:paraId="444093B0" w14:textId="189361DF" w:rsidR="00E550AD" w:rsidRDefault="00FE785B" w:rsidP="00C60AF5">
            <w:pPr>
              <w:pStyle w:val="MDPI42tablebody"/>
              <w:spacing w:line="240" w:lineRule="auto"/>
            </w:pPr>
            <w:r>
              <w:t xml:space="preserve">17 </w:t>
            </w:r>
            <w:r w:rsidR="00E550AD">
              <w:t>(4)</w:t>
            </w:r>
          </w:p>
        </w:tc>
        <w:tc>
          <w:tcPr>
            <w:tcW w:w="1490" w:type="dxa"/>
            <w:tcBorders>
              <w:top w:val="nil"/>
              <w:left w:val="nil"/>
              <w:bottom w:val="single" w:sz="8" w:space="0" w:color="auto"/>
              <w:right w:val="nil"/>
            </w:tcBorders>
            <w:vAlign w:val="center"/>
          </w:tcPr>
          <w:p w14:paraId="7C6EA9EA" w14:textId="77777777" w:rsidR="00E550AD" w:rsidRDefault="00E550AD" w:rsidP="00C60AF5">
            <w:pPr>
              <w:pStyle w:val="MDPI42tablebody"/>
              <w:spacing w:line="240" w:lineRule="auto"/>
            </w:pPr>
            <w:r>
              <w:t>2</w:t>
            </w:r>
            <w:r>
              <w:rPr>
                <w:b/>
              </w:rPr>
              <w:t xml:space="preserve"> </w:t>
            </w:r>
            <w:r w:rsidRPr="00270D15">
              <w:rPr>
                <w:bCs/>
              </w:rPr>
              <w:t>(</w:t>
            </w:r>
            <w:r>
              <w:t>1)</w:t>
            </w:r>
          </w:p>
        </w:tc>
      </w:tr>
    </w:tbl>
    <w:p w14:paraId="054D5B6F" w14:textId="77777777" w:rsidR="00E550AD" w:rsidRDefault="00E550AD" w:rsidP="00E550AD">
      <w:pPr>
        <w:pStyle w:val="MDPI31text"/>
      </w:pPr>
    </w:p>
    <w:p w14:paraId="5C2DE310" w14:textId="27045E51" w:rsidR="005F3142" w:rsidRDefault="005F3142" w:rsidP="005F3142">
      <w:pPr>
        <w:pStyle w:val="MDPI22heading2"/>
        <w:spacing w:before="240"/>
      </w:pPr>
      <w:r w:rsidRPr="001F31D1">
        <w:t>3.</w:t>
      </w:r>
      <w:r>
        <w:t>3</w:t>
      </w:r>
      <w:r w:rsidRPr="001F31D1">
        <w:t xml:space="preserve">. </w:t>
      </w:r>
      <w:r>
        <w:t xml:space="preserve">Drivers of Variability </w:t>
      </w:r>
    </w:p>
    <w:p w14:paraId="5FB8C03A" w14:textId="3EF0CF3D" w:rsidR="00AB6CFE" w:rsidRPr="00A463D6" w:rsidRDefault="00A463D6" w:rsidP="00AB6CFE">
      <w:pPr>
        <w:pStyle w:val="MDPI31text"/>
      </w:pPr>
      <w:r w:rsidRPr="00126D19">
        <w:t xml:space="preserve">Average monthly water temperatures were relatively consistent from year to year and among stations except for a cold snap in the winter between 2017 and 2018 (Figure </w:t>
      </w:r>
      <w:r w:rsidR="003B42B1" w:rsidRPr="00126D19">
        <w:t>6A</w:t>
      </w:r>
      <w:r w:rsidRPr="00126D19">
        <w:t xml:space="preserve">). </w:t>
      </w:r>
      <w:r w:rsidR="00897CD4" w:rsidRPr="00126D19">
        <w:t>At PIWQ i</w:t>
      </w:r>
      <w:r w:rsidR="002D4783" w:rsidRPr="00126D19">
        <w:t>n the Tolomato River, s</w:t>
      </w:r>
      <w:r w:rsidRPr="00126D19">
        <w:t>alinity</w:t>
      </w:r>
      <w:r w:rsidR="002D4783" w:rsidRPr="00126D19">
        <w:t xml:space="preserve"> was generally lower and </w:t>
      </w:r>
      <w:r w:rsidRPr="00126D19">
        <w:t xml:space="preserve">turbidity </w:t>
      </w:r>
      <w:r w:rsidR="00395E7F" w:rsidRPr="00126D19">
        <w:t>was</w:t>
      </w:r>
      <w:r w:rsidR="00BA04FF" w:rsidRPr="00126D19">
        <w:t xml:space="preserve"> generally higher than</w:t>
      </w:r>
      <w:r w:rsidR="006357AE" w:rsidRPr="00126D19">
        <w:t xml:space="preserve"> at</w:t>
      </w:r>
      <w:r w:rsidR="00BA04FF" w:rsidRPr="00126D19">
        <w:t xml:space="preserve"> the other two stations</w:t>
      </w:r>
      <w:r w:rsidR="007D6C53" w:rsidRPr="00126D19">
        <w:t xml:space="preserve"> (Figures 6B and 6C)</w:t>
      </w:r>
      <w:r w:rsidRPr="00126D19">
        <w:t xml:space="preserve">. </w:t>
      </w:r>
      <w:r w:rsidR="00477776" w:rsidRPr="00126D19">
        <w:t>Salinities were lowest at all stations in the fall of 2017 (Figure 6</w:t>
      </w:r>
      <w:r w:rsidR="00DC6A30" w:rsidRPr="00126D19">
        <w:t xml:space="preserve">B). </w:t>
      </w:r>
      <w:r w:rsidR="008237EF" w:rsidRPr="00126D19">
        <w:t>At FM</w:t>
      </w:r>
      <w:r w:rsidR="00E61633" w:rsidRPr="00126D19">
        <w:t>WQ</w:t>
      </w:r>
      <w:r w:rsidR="008237EF" w:rsidRPr="00126D19">
        <w:t xml:space="preserve"> and SS</w:t>
      </w:r>
      <w:r w:rsidR="00E61633" w:rsidRPr="00126D19">
        <w:t>WQ</w:t>
      </w:r>
      <w:r w:rsidR="008237EF" w:rsidRPr="00126D19">
        <w:t>, t</w:t>
      </w:r>
      <w:r w:rsidRPr="00126D19">
        <w:t xml:space="preserve">urbidity appeared to be higher </w:t>
      </w:r>
      <w:r w:rsidR="009E2DF0" w:rsidRPr="00126D19">
        <w:t xml:space="preserve">in </w:t>
      </w:r>
      <w:r w:rsidRPr="00126D19">
        <w:t>2017</w:t>
      </w:r>
      <w:r w:rsidR="009E2DF0" w:rsidRPr="00126D19">
        <w:t xml:space="preserve"> and 2018</w:t>
      </w:r>
      <w:r w:rsidR="008237EF" w:rsidRPr="00126D19">
        <w:t xml:space="preserve"> compared to other years</w:t>
      </w:r>
      <w:r w:rsidR="00044B93" w:rsidRPr="00126D19">
        <w:t xml:space="preserve"> (Figure 6C)</w:t>
      </w:r>
      <w:r w:rsidR="0038653C" w:rsidRPr="00126D19">
        <w:t>.</w:t>
      </w:r>
      <w:r w:rsidR="00E148DE" w:rsidRPr="00126D19">
        <w:t xml:space="preserve"> </w:t>
      </w:r>
      <w:r w:rsidR="001101B0" w:rsidRPr="00126D19">
        <w:t>Chl-</w:t>
      </w:r>
      <w:r w:rsidR="001101B0" w:rsidRPr="00126D19">
        <w:rPr>
          <w:i/>
          <w:iCs/>
        </w:rPr>
        <w:t>a</w:t>
      </w:r>
      <w:r w:rsidR="001101B0" w:rsidRPr="00126D19">
        <w:t xml:space="preserve"> was variable but generally highe</w:t>
      </w:r>
      <w:r w:rsidR="006C1C4B" w:rsidRPr="00126D19">
        <w:t>st</w:t>
      </w:r>
      <w:r w:rsidR="001101B0" w:rsidRPr="00126D19">
        <w:t xml:space="preserve"> in the </w:t>
      </w:r>
      <w:r w:rsidR="006C1C4B" w:rsidRPr="00126D19">
        <w:t xml:space="preserve">warmer months at all stations </w:t>
      </w:r>
      <w:r w:rsidR="00E148DE" w:rsidRPr="00126D19">
        <w:t>(Figure 6D).</w:t>
      </w:r>
    </w:p>
    <w:p w14:paraId="4D6CBEF4" w14:textId="64A98137" w:rsidR="00711503" w:rsidRDefault="00EC15FD" w:rsidP="00711503">
      <w:pPr>
        <w:pStyle w:val="MDPI52figure"/>
        <w:rPr>
          <w:b/>
        </w:rPr>
      </w:pPr>
      <w:r>
        <w:rPr>
          <w:i/>
          <w:noProof/>
          <w:szCs w:val="22"/>
        </w:rPr>
        <w:lastRenderedPageBreak/>
        <w:drawing>
          <wp:anchor distT="0" distB="0" distL="114300" distR="114300" simplePos="0" relativeHeight="251658240" behindDoc="0" locked="0" layoutInCell="1" allowOverlap="1" wp14:anchorId="33025AA1" wp14:editId="70167E40">
            <wp:simplePos x="0" y="0"/>
            <wp:positionH relativeFrom="column">
              <wp:posOffset>2513629</wp:posOffset>
            </wp:positionH>
            <wp:positionV relativeFrom="paragraph">
              <wp:posOffset>1955344</wp:posOffset>
            </wp:positionV>
            <wp:extent cx="1875790" cy="142240"/>
            <wp:effectExtent l="0" t="0" r="0" b="0"/>
            <wp:wrapNone/>
            <wp:docPr id="7389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22"/>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r>
        <w:rPr>
          <w:noProof/>
          <w:snapToGrid/>
        </w:rPr>
        <w:drawing>
          <wp:inline distT="0" distB="0" distL="0" distR="0" wp14:anchorId="3D784AE8" wp14:editId="43FAD6A4">
            <wp:extent cx="6400813" cy="4114808"/>
            <wp:effectExtent l="0" t="0" r="0" b="0"/>
            <wp:docPr id="128761641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6415" name="Picture 4" descr="Chart, histogram&#10;&#10;Description automatically generated"/>
                    <pic:cNvPicPr/>
                  </pic:nvPicPr>
                  <pic:blipFill>
                    <a:blip r:embed="rId23"/>
                    <a:stretch>
                      <a:fillRect/>
                    </a:stretch>
                  </pic:blipFill>
                  <pic:spPr>
                    <a:xfrm>
                      <a:off x="0" y="0"/>
                      <a:ext cx="6400813" cy="4114808"/>
                    </a:xfrm>
                    <a:prstGeom prst="rect">
                      <a:avLst/>
                    </a:prstGeom>
                  </pic:spPr>
                </pic:pic>
              </a:graphicData>
            </a:graphic>
          </wp:inline>
        </w:drawing>
      </w:r>
    </w:p>
    <w:p w14:paraId="656DB729" w14:textId="5733868B" w:rsidR="005F3142" w:rsidRDefault="00711503" w:rsidP="00873698">
      <w:pPr>
        <w:pStyle w:val="MDPI51figurecaption"/>
      </w:pPr>
      <w:r w:rsidRPr="00FA04F1">
        <w:rPr>
          <w:b/>
        </w:rPr>
        <w:t xml:space="preserve">Figure </w:t>
      </w:r>
      <w:r w:rsidR="00FE785B">
        <w:rPr>
          <w:b/>
        </w:rPr>
        <w:t>6</w:t>
      </w:r>
      <w:r w:rsidRPr="00FA04F1">
        <w:rPr>
          <w:b/>
        </w:rPr>
        <w:t xml:space="preserve">. </w:t>
      </w:r>
      <w:r>
        <w:t>Monthly average water quality parameters at the Guana Tolomato Matanzas National Estuarine Research Reserve System-Wide Monitoring Program stations: Pine Island (PI</w:t>
      </w:r>
      <w:r w:rsidR="00873698">
        <w:t>, green</w:t>
      </w:r>
      <w:r>
        <w:t>), San Sebastian (SS</w:t>
      </w:r>
      <w:r w:rsidR="00873698">
        <w:t>, orange</w:t>
      </w:r>
      <w:r>
        <w:t>), and Fort Matanzas (FM</w:t>
      </w:r>
      <w:r w:rsidR="00873698">
        <w:t xml:space="preserve">, blue). Temperature (A), Salinity (B), and Turbidity (C) are all aggregated from 15-minute data from continuous instruments deployed at each site. Chlorophyll </w:t>
      </w:r>
      <w:r w:rsidR="00873698">
        <w:rPr>
          <w:i/>
          <w:iCs/>
        </w:rPr>
        <w:t>a</w:t>
      </w:r>
      <w:r w:rsidR="00873698">
        <w:t xml:space="preserve"> (D) is collected monthly in duplicate at each station as a grab sample.</w:t>
      </w:r>
    </w:p>
    <w:p w14:paraId="034842EB" w14:textId="0783A896" w:rsidR="00670FE2" w:rsidRPr="00126D19" w:rsidRDefault="00E66C87" w:rsidP="00670FE2">
      <w:pPr>
        <w:pStyle w:val="MDPI31text"/>
      </w:pPr>
      <w:r w:rsidRPr="00126D19">
        <w:t>M</w:t>
      </w:r>
      <w:r w:rsidR="0038653C" w:rsidRPr="00126D19">
        <w:t>onthly mini</w:t>
      </w:r>
      <w:r w:rsidR="00E05A87" w:rsidRPr="00126D19">
        <w:t>mum</w:t>
      </w:r>
      <w:r w:rsidR="0038653C" w:rsidRPr="00126D19">
        <w:t xml:space="preserve"> salinities (Figure </w:t>
      </w:r>
      <w:r w:rsidR="0083442A" w:rsidRPr="00126D19">
        <w:t>7A</w:t>
      </w:r>
      <w:r w:rsidR="0038653C" w:rsidRPr="00126D19">
        <w:t xml:space="preserve">) and maximum turbidity (Figure </w:t>
      </w:r>
      <w:r w:rsidR="0083442A" w:rsidRPr="00126D19">
        <w:t>7B</w:t>
      </w:r>
      <w:r w:rsidR="0038653C" w:rsidRPr="00126D19">
        <w:t xml:space="preserve">) revealed more distinctive patterns between years. </w:t>
      </w:r>
      <w:r w:rsidR="00276247" w:rsidRPr="00126D19">
        <w:t xml:space="preserve">Minimum salinities at </w:t>
      </w:r>
      <w:r w:rsidR="004A72BC" w:rsidRPr="00126D19">
        <w:t xml:space="preserve">the more marine stations </w:t>
      </w:r>
      <w:r w:rsidR="0038653C" w:rsidRPr="00126D19">
        <w:t>(FM</w:t>
      </w:r>
      <w:r w:rsidR="00670FE2" w:rsidRPr="00126D19">
        <w:t>WQ</w:t>
      </w:r>
      <w:r w:rsidR="0038653C" w:rsidRPr="00126D19">
        <w:t xml:space="preserve"> and SS</w:t>
      </w:r>
      <w:r w:rsidR="00670FE2" w:rsidRPr="00126D19">
        <w:t>WQ</w:t>
      </w:r>
      <w:r w:rsidR="0038653C" w:rsidRPr="00126D19">
        <w:t>)</w:t>
      </w:r>
      <w:r w:rsidR="00276247" w:rsidRPr="00126D19">
        <w:t xml:space="preserve"> were high during the first </w:t>
      </w:r>
      <w:r w:rsidR="00714EF0" w:rsidRPr="00126D19">
        <w:t>few years of the study, then</w:t>
      </w:r>
      <w:r w:rsidR="0038653C" w:rsidRPr="00126D19">
        <w:t xml:space="preserve"> fell below </w:t>
      </w:r>
      <w:r w:rsidR="00687D2F" w:rsidRPr="00126D19">
        <w:t xml:space="preserve">20 </w:t>
      </w:r>
      <w:r w:rsidR="0038653C" w:rsidRPr="00126D19">
        <w:t>PSU in the fall of 2017</w:t>
      </w:r>
      <w:r w:rsidR="00714EF0" w:rsidRPr="00126D19">
        <w:t xml:space="preserve"> and</w:t>
      </w:r>
      <w:r w:rsidR="00D26750" w:rsidRPr="00126D19">
        <w:t xml:space="preserve"> </w:t>
      </w:r>
      <w:r w:rsidR="0038653C" w:rsidRPr="00126D19">
        <w:t xml:space="preserve">remained </w:t>
      </w:r>
      <w:r w:rsidR="002811C8" w:rsidRPr="00126D19">
        <w:t>more variable</w:t>
      </w:r>
      <w:r w:rsidR="001B08D9" w:rsidRPr="00126D19">
        <w:t xml:space="preserve"> through 2020</w:t>
      </w:r>
      <w:r w:rsidR="0038653C" w:rsidRPr="00126D19">
        <w:t>. There was also a sharp decrease in salinity at the FM</w:t>
      </w:r>
      <w:r w:rsidR="00670FE2" w:rsidRPr="00126D19">
        <w:t>WQ</w:t>
      </w:r>
      <w:r w:rsidR="0038653C" w:rsidRPr="00126D19">
        <w:t xml:space="preserve"> station in the late summer of 2019. </w:t>
      </w:r>
      <w:r w:rsidR="00631401" w:rsidRPr="00126D19">
        <w:t>S</w:t>
      </w:r>
      <w:r w:rsidR="0038653C" w:rsidRPr="00126D19">
        <w:t xml:space="preserve">pikes </w:t>
      </w:r>
      <w:r w:rsidR="00631401" w:rsidRPr="00126D19">
        <w:t xml:space="preserve">in turbidity maxima </w:t>
      </w:r>
      <w:r w:rsidR="0038653C" w:rsidRPr="00126D19">
        <w:t>were observed in the fall of 2016 and 2017, and in the early spring of 2020.</w:t>
      </w:r>
    </w:p>
    <w:p w14:paraId="6A179766" w14:textId="041E8D70" w:rsidR="000B3B2E" w:rsidRDefault="00276ED8" w:rsidP="000B3B2E">
      <w:pPr>
        <w:pStyle w:val="MDPI31text"/>
      </w:pPr>
      <w:r w:rsidRPr="00126D19">
        <w:t>Mean and maximum t</w:t>
      </w:r>
      <w:r w:rsidR="00B61D5A" w:rsidRPr="00126D19">
        <w:t xml:space="preserve">emperature, salinity, </w:t>
      </w:r>
      <w:r w:rsidR="00632FCF" w:rsidRPr="00126D19">
        <w:t>turbidity</w:t>
      </w:r>
      <w:r w:rsidR="00126D19">
        <w:t>,</w:t>
      </w:r>
      <w:r w:rsidR="00632FCF" w:rsidRPr="00126D19">
        <w:t xml:space="preserve"> </w:t>
      </w:r>
      <w:r w:rsidR="00B61D5A" w:rsidRPr="00126D19">
        <w:t>and chl-</w:t>
      </w:r>
      <w:r w:rsidR="00B61D5A" w:rsidRPr="00126D19">
        <w:rPr>
          <w:i/>
          <w:iCs/>
        </w:rPr>
        <w:t>a</w:t>
      </w:r>
      <w:r w:rsidR="00B61D5A" w:rsidRPr="00126D19">
        <w:t xml:space="preserve"> were higher inside </w:t>
      </w:r>
      <w:r w:rsidR="000B3B2E" w:rsidRPr="00126D19">
        <w:t>the settlement period (April – October) compared</w:t>
      </w:r>
      <w:r w:rsidR="009B5537" w:rsidRPr="00126D19">
        <w:t xml:space="preserve"> to</w:t>
      </w:r>
      <w:r w:rsidR="000B3B2E" w:rsidRPr="00126D19">
        <w:t xml:space="preserve"> outside (January – March, November – December)</w:t>
      </w:r>
      <w:r w:rsidR="009D1CCF" w:rsidRPr="00126D19">
        <w:t xml:space="preserve"> </w:t>
      </w:r>
      <w:r w:rsidR="005D2897" w:rsidRPr="00126D19">
        <w:t xml:space="preserve">at all stations </w:t>
      </w:r>
      <w:r w:rsidR="000B3B2E" w:rsidRPr="00126D19">
        <w:t>(Table 4).</w:t>
      </w:r>
      <w:r w:rsidR="00570D86" w:rsidRPr="00126D19">
        <w:t xml:space="preserve"> </w:t>
      </w:r>
      <w:r w:rsidR="00B426B5" w:rsidRPr="00126D19">
        <w:t>Within the settlement period, m</w:t>
      </w:r>
      <w:r w:rsidR="00570D86" w:rsidRPr="00126D19">
        <w:t>inimum temperatures were higher</w:t>
      </w:r>
      <w:r w:rsidR="00407D5D" w:rsidRPr="00126D19">
        <w:t xml:space="preserve"> and</w:t>
      </w:r>
      <w:r w:rsidR="00570D86" w:rsidRPr="00126D19">
        <w:t xml:space="preserve"> minimum salinities were lower</w:t>
      </w:r>
      <w:r w:rsidR="000B3B2E" w:rsidRPr="00126D19">
        <w:t xml:space="preserve"> </w:t>
      </w:r>
      <w:r w:rsidR="00407D5D" w:rsidRPr="00126D19">
        <w:t>compared to outside</w:t>
      </w:r>
      <w:r w:rsidR="00EE3996" w:rsidRPr="00126D19">
        <w:t xml:space="preserve"> the settlement period</w:t>
      </w:r>
      <w:r w:rsidR="00407D5D" w:rsidRPr="00126D19">
        <w:t xml:space="preserve"> (Table 4).</w:t>
      </w:r>
    </w:p>
    <w:p w14:paraId="4DB93541" w14:textId="1A998F4B" w:rsidR="00E62043" w:rsidRDefault="00697BC8" w:rsidP="00890CD4">
      <w:pPr>
        <w:pStyle w:val="MDPI31text"/>
        <w:ind w:left="0" w:firstLine="0"/>
        <w:jc w:val="right"/>
      </w:pPr>
      <w:r>
        <w:rPr>
          <w:noProof/>
          <w:snapToGrid/>
        </w:rPr>
        <w:lastRenderedPageBreak/>
        <w:drawing>
          <wp:inline distT="0" distB="0" distL="0" distR="0" wp14:anchorId="101B006C" wp14:editId="3877228F">
            <wp:extent cx="5029210" cy="4572009"/>
            <wp:effectExtent l="0" t="0" r="0" b="0"/>
            <wp:docPr id="125304975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9751" name="Picture 1" descr="Chart, histogram&#10;&#10;Description automatically generated"/>
                    <pic:cNvPicPr/>
                  </pic:nvPicPr>
                  <pic:blipFill>
                    <a:blip r:embed="rId24"/>
                    <a:stretch>
                      <a:fillRect/>
                    </a:stretch>
                  </pic:blipFill>
                  <pic:spPr>
                    <a:xfrm>
                      <a:off x="0" y="0"/>
                      <a:ext cx="5029210" cy="4572009"/>
                    </a:xfrm>
                    <a:prstGeom prst="rect">
                      <a:avLst/>
                    </a:prstGeom>
                  </pic:spPr>
                </pic:pic>
              </a:graphicData>
            </a:graphic>
          </wp:inline>
        </w:drawing>
      </w:r>
    </w:p>
    <w:p w14:paraId="63935A0C" w14:textId="5C7543CF" w:rsidR="00E62043" w:rsidRDefault="00E62043" w:rsidP="00890CD4">
      <w:pPr>
        <w:pStyle w:val="MDPI51figurecaption"/>
      </w:pPr>
      <w:r w:rsidRPr="00FA04F1">
        <w:rPr>
          <w:b/>
        </w:rPr>
        <w:t xml:space="preserve">Figure </w:t>
      </w:r>
      <w:r w:rsidR="00FE785B">
        <w:rPr>
          <w:b/>
        </w:rPr>
        <w:t>7</w:t>
      </w:r>
      <w:r w:rsidRPr="00FA04F1">
        <w:rPr>
          <w:b/>
        </w:rPr>
        <w:t xml:space="preserve">. </w:t>
      </w:r>
      <w:r>
        <w:t>Water quality parameters at the Guana Tolomato Matanzas National Estuarine Research Reserve System-Wide Monitoring Program stations: Pine Island (PI, green), San Sebastian (SS, orange), and Fort Matanzas (FM, blue). (A) Monthly minimum salinity (PSU) and (B) monthly maximum turbidity (NTU) between 2015-2020.</w:t>
      </w:r>
    </w:p>
    <w:p w14:paraId="434F0617" w14:textId="77777777" w:rsidR="00D30A1D" w:rsidRDefault="00D30A1D" w:rsidP="00FC758B">
      <w:pPr>
        <w:pStyle w:val="MDPI41tablecaption"/>
        <w:rPr>
          <w:b/>
        </w:rPr>
      </w:pPr>
    </w:p>
    <w:p w14:paraId="7242B830" w14:textId="77777777" w:rsidR="00D30A1D" w:rsidRDefault="00D30A1D" w:rsidP="00FC758B">
      <w:pPr>
        <w:pStyle w:val="MDPI41tablecaption"/>
        <w:rPr>
          <w:b/>
        </w:rPr>
      </w:pPr>
    </w:p>
    <w:p w14:paraId="65B6741C" w14:textId="77777777" w:rsidR="00D30A1D" w:rsidRDefault="00D30A1D" w:rsidP="00FC758B">
      <w:pPr>
        <w:pStyle w:val="MDPI41tablecaption"/>
        <w:rPr>
          <w:b/>
        </w:rPr>
      </w:pPr>
    </w:p>
    <w:p w14:paraId="7969C6B8" w14:textId="77777777" w:rsidR="00D30A1D" w:rsidRDefault="00D30A1D" w:rsidP="00FC758B">
      <w:pPr>
        <w:pStyle w:val="MDPI41tablecaption"/>
        <w:rPr>
          <w:b/>
        </w:rPr>
      </w:pPr>
    </w:p>
    <w:p w14:paraId="1FBE4750" w14:textId="77777777" w:rsidR="00D30A1D" w:rsidRDefault="00D30A1D" w:rsidP="00FC758B">
      <w:pPr>
        <w:pStyle w:val="MDPI41tablecaption"/>
        <w:rPr>
          <w:b/>
        </w:rPr>
      </w:pPr>
    </w:p>
    <w:p w14:paraId="2212F9A2" w14:textId="77777777" w:rsidR="00D30A1D" w:rsidRDefault="00D30A1D" w:rsidP="00FC758B">
      <w:pPr>
        <w:pStyle w:val="MDPI41tablecaption"/>
        <w:rPr>
          <w:b/>
        </w:rPr>
      </w:pPr>
    </w:p>
    <w:p w14:paraId="1DF6A23B" w14:textId="77777777" w:rsidR="00D30A1D" w:rsidRDefault="00D30A1D" w:rsidP="00FC758B">
      <w:pPr>
        <w:pStyle w:val="MDPI41tablecaption"/>
        <w:rPr>
          <w:b/>
        </w:rPr>
      </w:pPr>
    </w:p>
    <w:p w14:paraId="2382BA87" w14:textId="77777777" w:rsidR="00D30A1D" w:rsidRDefault="00D30A1D" w:rsidP="00FC758B">
      <w:pPr>
        <w:pStyle w:val="MDPI41tablecaption"/>
        <w:rPr>
          <w:b/>
        </w:rPr>
      </w:pPr>
    </w:p>
    <w:p w14:paraId="1579F500" w14:textId="77777777" w:rsidR="00D30A1D" w:rsidRDefault="00D30A1D" w:rsidP="00FC758B">
      <w:pPr>
        <w:pStyle w:val="MDPI41tablecaption"/>
        <w:rPr>
          <w:b/>
        </w:rPr>
      </w:pPr>
    </w:p>
    <w:p w14:paraId="651EF3CC" w14:textId="77777777" w:rsidR="00D30A1D" w:rsidRDefault="00D30A1D" w:rsidP="00FC758B">
      <w:pPr>
        <w:pStyle w:val="MDPI41tablecaption"/>
        <w:rPr>
          <w:b/>
        </w:rPr>
      </w:pPr>
    </w:p>
    <w:p w14:paraId="0306FE1E" w14:textId="77777777" w:rsidR="00D30A1D" w:rsidRDefault="00D30A1D" w:rsidP="00FC758B">
      <w:pPr>
        <w:pStyle w:val="MDPI41tablecaption"/>
        <w:rPr>
          <w:b/>
        </w:rPr>
      </w:pPr>
    </w:p>
    <w:p w14:paraId="125702DE" w14:textId="77777777" w:rsidR="00D30A1D" w:rsidRDefault="00D30A1D" w:rsidP="00FC758B">
      <w:pPr>
        <w:pStyle w:val="MDPI41tablecaption"/>
        <w:rPr>
          <w:b/>
        </w:rPr>
      </w:pPr>
    </w:p>
    <w:p w14:paraId="784D703C" w14:textId="6219C993" w:rsidR="00FC758B" w:rsidRPr="00482E36" w:rsidRDefault="00FC758B" w:rsidP="00FC758B">
      <w:pPr>
        <w:pStyle w:val="MDPI41tablecaption"/>
      </w:pPr>
      <w:r w:rsidRPr="00B07E0E">
        <w:rPr>
          <w:b/>
        </w:rPr>
        <w:lastRenderedPageBreak/>
        <w:t xml:space="preserve">Table </w:t>
      </w:r>
      <w:r w:rsidR="000B3B2E">
        <w:rPr>
          <w:b/>
        </w:rPr>
        <w:t>4</w:t>
      </w:r>
      <w:r w:rsidRPr="00B07E0E">
        <w:rPr>
          <w:b/>
        </w:rPr>
        <w:t xml:space="preserve">. </w:t>
      </w:r>
      <w:r w:rsidR="00482E36">
        <w:t xml:space="preserve">Summary statistics of water quality parameters inside the </w:t>
      </w:r>
      <w:r w:rsidR="009752CF">
        <w:t>oyster</w:t>
      </w:r>
      <w:r w:rsidR="00482E36">
        <w:t xml:space="preserve"> settlement period (April – October) and outside the settlement period (January – March, November – December)</w:t>
      </w:r>
      <w:r w:rsidR="00924AF1">
        <w:t xml:space="preserve"> from January 2015 – December 2020</w:t>
      </w:r>
      <w:r w:rsidR="00482E36">
        <w:t xml:space="preserve">. Temperature (Temp., Celsius), salinity (Sal., PSU), and turbidity (Turb., NTU) </w:t>
      </w:r>
      <w:r w:rsidR="00147BF2">
        <w:t xml:space="preserve">statistics were </w:t>
      </w:r>
      <w:r w:rsidR="00482E36">
        <w:t xml:space="preserve">calculated from 15-minute data. Chlorophyll </w:t>
      </w:r>
      <w:r w:rsidR="00482E36">
        <w:rPr>
          <w:i/>
          <w:iCs/>
        </w:rPr>
        <w:t xml:space="preserve">a </w:t>
      </w:r>
      <w:r w:rsidR="00482E36">
        <w:t>(Chl-</w:t>
      </w:r>
      <w:r w:rsidR="00482E36">
        <w:rPr>
          <w:i/>
          <w:iCs/>
        </w:rPr>
        <w:t>a</w:t>
      </w:r>
      <w:r w:rsidR="00482E36">
        <w:t xml:space="preserve">, µg/L) </w:t>
      </w:r>
      <w:r w:rsidR="0011603F">
        <w:t xml:space="preserve">statistics were calculated from </w:t>
      </w:r>
      <w:r w:rsidR="00482E36">
        <w:t>monthly duplicate</w:t>
      </w:r>
      <w:r w:rsidR="00EC0FF5">
        <w:t xml:space="preserve"> discrete sample</w:t>
      </w:r>
      <w:r w:rsidR="00482E36">
        <w:t xml:space="preserve"> </w:t>
      </w:r>
      <w:r w:rsidR="0011603F">
        <w:t>averages</w:t>
      </w:r>
      <w:r w:rsidR="00482E36">
        <w:t xml:space="preserve">. </w:t>
      </w:r>
      <w:r w:rsidR="00890CD4">
        <w:t>S</w:t>
      </w:r>
      <w:r w:rsidR="00B139E9">
        <w:t>D</w:t>
      </w:r>
      <w:r w:rsidR="00890CD4">
        <w:t xml:space="preserve"> = standard </w:t>
      </w:r>
      <w:r w:rsidR="00B139E9">
        <w:t>deviation</w:t>
      </w:r>
      <w:r w:rsidR="00890CD4">
        <w:t xml:space="preserve">. </w:t>
      </w:r>
    </w:p>
    <w:tbl>
      <w:tblPr>
        <w:tblW w:w="10423"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372"/>
        <w:gridCol w:w="1005"/>
        <w:gridCol w:w="1005"/>
        <w:gridCol w:w="1005"/>
        <w:gridCol w:w="1005"/>
        <w:gridCol w:w="1008"/>
        <w:gridCol w:w="1005"/>
        <w:gridCol w:w="1005"/>
        <w:gridCol w:w="1005"/>
        <w:gridCol w:w="1008"/>
      </w:tblGrid>
      <w:tr w:rsidR="00FC758B" w:rsidRPr="00655E61" w14:paraId="31BE6153" w14:textId="7BCBD860" w:rsidTr="00391E09">
        <w:trPr>
          <w:trHeight w:val="111"/>
          <w:jc w:val="center"/>
        </w:trPr>
        <w:tc>
          <w:tcPr>
            <w:tcW w:w="1372" w:type="dxa"/>
            <w:vMerge w:val="restart"/>
            <w:tcBorders>
              <w:top w:val="single" w:sz="8" w:space="0" w:color="auto"/>
            </w:tcBorders>
            <w:shd w:val="clear" w:color="auto" w:fill="auto"/>
            <w:vAlign w:val="bottom"/>
          </w:tcPr>
          <w:p w14:paraId="4DD793D9" w14:textId="63AA9E33" w:rsidR="00FC758B" w:rsidRPr="00196D5A" w:rsidRDefault="00FC758B" w:rsidP="00FE04FB">
            <w:pPr>
              <w:pStyle w:val="MDPI42tablebody"/>
              <w:rPr>
                <w:b/>
                <w:bCs/>
              </w:rPr>
            </w:pPr>
            <w:r>
              <w:rPr>
                <w:b/>
                <w:bCs/>
              </w:rPr>
              <w:t>Station</w:t>
            </w:r>
          </w:p>
        </w:tc>
        <w:tc>
          <w:tcPr>
            <w:tcW w:w="1005" w:type="dxa"/>
            <w:tcBorders>
              <w:top w:val="single" w:sz="8" w:space="0" w:color="auto"/>
              <w:bottom w:val="nil"/>
              <w:right w:val="single" w:sz="4" w:space="0" w:color="auto"/>
            </w:tcBorders>
            <w:shd w:val="clear" w:color="auto" w:fill="auto"/>
            <w:vAlign w:val="bottom"/>
          </w:tcPr>
          <w:p w14:paraId="624FD4F4" w14:textId="773FBE7E" w:rsidR="00FC758B" w:rsidRPr="00196D5A" w:rsidRDefault="00FC758B" w:rsidP="00FE04FB">
            <w:pPr>
              <w:pStyle w:val="MDPI42tablebody"/>
              <w:rPr>
                <w:b/>
                <w:bCs/>
              </w:rPr>
            </w:pPr>
          </w:p>
        </w:tc>
        <w:tc>
          <w:tcPr>
            <w:tcW w:w="4023" w:type="dxa"/>
            <w:gridSpan w:val="4"/>
            <w:tcBorders>
              <w:top w:val="single" w:sz="8" w:space="0" w:color="auto"/>
              <w:left w:val="single" w:sz="4" w:space="0" w:color="auto"/>
              <w:bottom w:val="nil"/>
              <w:right w:val="single" w:sz="4" w:space="0" w:color="auto"/>
            </w:tcBorders>
            <w:shd w:val="clear" w:color="auto" w:fill="auto"/>
            <w:vAlign w:val="bottom"/>
            <w:hideMark/>
          </w:tcPr>
          <w:p w14:paraId="73D68B4D" w14:textId="50DC0E87" w:rsidR="00FC758B" w:rsidRPr="00FC758B" w:rsidRDefault="00FC758B" w:rsidP="00FE04FB">
            <w:pPr>
              <w:pStyle w:val="MDPI42tablebody"/>
              <w:rPr>
                <w:b/>
                <w:bCs/>
                <w:i/>
                <w:iCs/>
              </w:rPr>
            </w:pPr>
            <w:r w:rsidRPr="00FC758B">
              <w:rPr>
                <w:b/>
                <w:bCs/>
                <w:i/>
                <w:iCs/>
              </w:rPr>
              <w:t>Inside Settlement Period</w:t>
            </w:r>
          </w:p>
        </w:tc>
        <w:tc>
          <w:tcPr>
            <w:tcW w:w="4023" w:type="dxa"/>
            <w:gridSpan w:val="4"/>
            <w:tcBorders>
              <w:top w:val="single" w:sz="8" w:space="0" w:color="auto"/>
              <w:left w:val="single" w:sz="4" w:space="0" w:color="auto"/>
              <w:bottom w:val="nil"/>
            </w:tcBorders>
            <w:vAlign w:val="bottom"/>
          </w:tcPr>
          <w:p w14:paraId="5638E1D2" w14:textId="743DB115" w:rsidR="00FC758B" w:rsidRPr="00FC758B" w:rsidRDefault="00FC758B" w:rsidP="00FE04FB">
            <w:pPr>
              <w:pStyle w:val="MDPI42tablebody"/>
              <w:rPr>
                <w:b/>
                <w:bCs/>
                <w:i/>
                <w:iCs/>
              </w:rPr>
            </w:pPr>
            <w:r w:rsidRPr="00FC758B">
              <w:rPr>
                <w:b/>
                <w:bCs/>
                <w:i/>
                <w:iCs/>
              </w:rPr>
              <w:t>Outside Settlement Period</w:t>
            </w:r>
          </w:p>
        </w:tc>
      </w:tr>
      <w:tr w:rsidR="00FC758B" w:rsidRPr="00655E61" w14:paraId="70992743" w14:textId="5F3C145F" w:rsidTr="00391E09">
        <w:trPr>
          <w:trHeight w:val="113"/>
          <w:jc w:val="center"/>
        </w:trPr>
        <w:tc>
          <w:tcPr>
            <w:tcW w:w="1372" w:type="dxa"/>
            <w:vMerge/>
            <w:tcBorders>
              <w:bottom w:val="single" w:sz="4" w:space="0" w:color="auto"/>
            </w:tcBorders>
            <w:shd w:val="clear" w:color="auto" w:fill="auto"/>
            <w:vAlign w:val="bottom"/>
          </w:tcPr>
          <w:p w14:paraId="1DE38D30" w14:textId="77777777" w:rsidR="00FC758B" w:rsidRPr="00196D5A" w:rsidRDefault="00FC758B" w:rsidP="00FC758B">
            <w:pPr>
              <w:pStyle w:val="MDPI42tablebody"/>
              <w:rPr>
                <w:b/>
                <w:bCs/>
              </w:rPr>
            </w:pPr>
          </w:p>
        </w:tc>
        <w:tc>
          <w:tcPr>
            <w:tcW w:w="1005" w:type="dxa"/>
            <w:tcBorders>
              <w:top w:val="nil"/>
              <w:bottom w:val="single" w:sz="4" w:space="0" w:color="auto"/>
              <w:right w:val="single" w:sz="4" w:space="0" w:color="auto"/>
            </w:tcBorders>
            <w:shd w:val="clear" w:color="auto" w:fill="auto"/>
            <w:vAlign w:val="bottom"/>
          </w:tcPr>
          <w:p w14:paraId="3DAC39A3" w14:textId="77777777" w:rsidR="00FC758B" w:rsidRPr="00196D5A" w:rsidRDefault="00FC758B" w:rsidP="00FC758B">
            <w:pPr>
              <w:pStyle w:val="MDPI42tablebody"/>
              <w:rPr>
                <w:b/>
                <w:bCs/>
              </w:rPr>
            </w:pPr>
          </w:p>
        </w:tc>
        <w:tc>
          <w:tcPr>
            <w:tcW w:w="1005" w:type="dxa"/>
            <w:tcBorders>
              <w:top w:val="nil"/>
              <w:left w:val="single" w:sz="4" w:space="0" w:color="auto"/>
              <w:bottom w:val="single" w:sz="4" w:space="0" w:color="auto"/>
            </w:tcBorders>
            <w:shd w:val="clear" w:color="auto" w:fill="auto"/>
            <w:vAlign w:val="bottom"/>
          </w:tcPr>
          <w:p w14:paraId="132BFBD5" w14:textId="58BB5201" w:rsidR="00FC758B" w:rsidRPr="00196D5A" w:rsidRDefault="00FC758B" w:rsidP="00FC758B">
            <w:pPr>
              <w:pStyle w:val="MDPI42tablebody"/>
              <w:rPr>
                <w:b/>
                <w:bCs/>
              </w:rPr>
            </w:pPr>
            <w:r>
              <w:rPr>
                <w:b/>
                <w:bCs/>
              </w:rPr>
              <w:t>Temp</w:t>
            </w:r>
          </w:p>
        </w:tc>
        <w:tc>
          <w:tcPr>
            <w:tcW w:w="1005" w:type="dxa"/>
            <w:tcBorders>
              <w:top w:val="nil"/>
              <w:bottom w:val="single" w:sz="4" w:space="0" w:color="auto"/>
            </w:tcBorders>
            <w:shd w:val="clear" w:color="auto" w:fill="auto"/>
            <w:vAlign w:val="bottom"/>
          </w:tcPr>
          <w:p w14:paraId="1968D726" w14:textId="112AFDC8" w:rsidR="00FC758B" w:rsidRPr="00196D5A" w:rsidRDefault="00FC758B" w:rsidP="00FC758B">
            <w:pPr>
              <w:pStyle w:val="MDPI42tablebody"/>
              <w:rPr>
                <w:b/>
                <w:bCs/>
              </w:rPr>
            </w:pPr>
            <w:r>
              <w:rPr>
                <w:b/>
                <w:bCs/>
              </w:rPr>
              <w:t>Sal</w:t>
            </w:r>
          </w:p>
        </w:tc>
        <w:tc>
          <w:tcPr>
            <w:tcW w:w="1005" w:type="dxa"/>
            <w:tcBorders>
              <w:top w:val="nil"/>
              <w:bottom w:val="single" w:sz="4" w:space="0" w:color="auto"/>
            </w:tcBorders>
            <w:vAlign w:val="bottom"/>
          </w:tcPr>
          <w:p w14:paraId="02FE4C4F" w14:textId="0548D0A9" w:rsidR="00FC758B" w:rsidRDefault="00FC758B" w:rsidP="00FC758B">
            <w:pPr>
              <w:pStyle w:val="MDPI42tablebody"/>
              <w:rPr>
                <w:b/>
                <w:bCs/>
              </w:rPr>
            </w:pPr>
            <w:r>
              <w:rPr>
                <w:b/>
                <w:bCs/>
              </w:rPr>
              <w:t>Turb</w:t>
            </w:r>
          </w:p>
        </w:tc>
        <w:tc>
          <w:tcPr>
            <w:tcW w:w="1006" w:type="dxa"/>
            <w:tcBorders>
              <w:top w:val="nil"/>
              <w:bottom w:val="single" w:sz="4" w:space="0" w:color="auto"/>
              <w:right w:val="single" w:sz="4" w:space="0" w:color="auto"/>
            </w:tcBorders>
            <w:vAlign w:val="bottom"/>
          </w:tcPr>
          <w:p w14:paraId="24BF92C5" w14:textId="3BF8CE98" w:rsidR="00FC758B" w:rsidRPr="00FC758B" w:rsidRDefault="00FC758B" w:rsidP="00FC758B">
            <w:pPr>
              <w:pStyle w:val="MDPI42tablebody"/>
              <w:rPr>
                <w:b/>
                <w:bCs/>
              </w:rPr>
            </w:pPr>
            <w:r>
              <w:rPr>
                <w:b/>
                <w:bCs/>
              </w:rPr>
              <w:t>Chl-</w:t>
            </w:r>
            <w:r>
              <w:rPr>
                <w:b/>
                <w:bCs/>
                <w:i/>
                <w:iCs/>
              </w:rPr>
              <w:t>a</w:t>
            </w:r>
          </w:p>
        </w:tc>
        <w:tc>
          <w:tcPr>
            <w:tcW w:w="1005" w:type="dxa"/>
            <w:tcBorders>
              <w:top w:val="nil"/>
              <w:left w:val="single" w:sz="4" w:space="0" w:color="auto"/>
              <w:bottom w:val="single" w:sz="4" w:space="0" w:color="auto"/>
            </w:tcBorders>
            <w:vAlign w:val="bottom"/>
          </w:tcPr>
          <w:p w14:paraId="798A0331" w14:textId="37BFFF5B" w:rsidR="00FC758B" w:rsidRDefault="00FC758B" w:rsidP="00FC758B">
            <w:pPr>
              <w:pStyle w:val="MDPI42tablebody"/>
              <w:rPr>
                <w:b/>
                <w:bCs/>
              </w:rPr>
            </w:pPr>
            <w:r>
              <w:rPr>
                <w:b/>
                <w:bCs/>
              </w:rPr>
              <w:t>Temp</w:t>
            </w:r>
          </w:p>
        </w:tc>
        <w:tc>
          <w:tcPr>
            <w:tcW w:w="1005" w:type="dxa"/>
            <w:tcBorders>
              <w:top w:val="nil"/>
              <w:bottom w:val="single" w:sz="4" w:space="0" w:color="auto"/>
            </w:tcBorders>
            <w:vAlign w:val="bottom"/>
          </w:tcPr>
          <w:p w14:paraId="5D8CC7B3" w14:textId="5BB41F12" w:rsidR="00FC758B" w:rsidRDefault="00FC758B" w:rsidP="00FC758B">
            <w:pPr>
              <w:pStyle w:val="MDPI42tablebody"/>
              <w:rPr>
                <w:b/>
                <w:bCs/>
              </w:rPr>
            </w:pPr>
            <w:r>
              <w:rPr>
                <w:b/>
                <w:bCs/>
              </w:rPr>
              <w:t>Sal</w:t>
            </w:r>
          </w:p>
        </w:tc>
        <w:tc>
          <w:tcPr>
            <w:tcW w:w="1005" w:type="dxa"/>
            <w:tcBorders>
              <w:top w:val="nil"/>
              <w:bottom w:val="single" w:sz="4" w:space="0" w:color="auto"/>
            </w:tcBorders>
            <w:vAlign w:val="bottom"/>
          </w:tcPr>
          <w:p w14:paraId="66128C31" w14:textId="2818EDA7" w:rsidR="00FC758B" w:rsidRDefault="00FC758B" w:rsidP="00FC758B">
            <w:pPr>
              <w:pStyle w:val="MDPI42tablebody"/>
              <w:rPr>
                <w:b/>
                <w:bCs/>
              </w:rPr>
            </w:pPr>
            <w:r>
              <w:rPr>
                <w:b/>
                <w:bCs/>
              </w:rPr>
              <w:t>Turb</w:t>
            </w:r>
          </w:p>
        </w:tc>
        <w:tc>
          <w:tcPr>
            <w:tcW w:w="1006" w:type="dxa"/>
            <w:tcBorders>
              <w:top w:val="nil"/>
              <w:bottom w:val="single" w:sz="4" w:space="0" w:color="auto"/>
            </w:tcBorders>
            <w:vAlign w:val="bottom"/>
          </w:tcPr>
          <w:p w14:paraId="1EE66D9C" w14:textId="5F61D9A9" w:rsidR="00FC758B" w:rsidRDefault="00FC758B" w:rsidP="00FC758B">
            <w:pPr>
              <w:pStyle w:val="MDPI42tablebody"/>
              <w:rPr>
                <w:b/>
                <w:bCs/>
              </w:rPr>
            </w:pPr>
            <w:r>
              <w:rPr>
                <w:b/>
                <w:bCs/>
              </w:rPr>
              <w:t>Chl-</w:t>
            </w:r>
            <w:r>
              <w:rPr>
                <w:b/>
                <w:bCs/>
                <w:i/>
                <w:iCs/>
              </w:rPr>
              <w:t>a</w:t>
            </w:r>
          </w:p>
        </w:tc>
      </w:tr>
      <w:tr w:rsidR="00FC758B" w:rsidRPr="00655E61" w14:paraId="645F2848" w14:textId="0907BF22" w:rsidTr="00391E09">
        <w:trPr>
          <w:trHeight w:val="360"/>
          <w:jc w:val="center"/>
        </w:trPr>
        <w:tc>
          <w:tcPr>
            <w:tcW w:w="1372" w:type="dxa"/>
            <w:vMerge w:val="restart"/>
            <w:tcBorders>
              <w:top w:val="single" w:sz="4" w:space="0" w:color="auto"/>
            </w:tcBorders>
            <w:shd w:val="clear" w:color="auto" w:fill="auto"/>
            <w:vAlign w:val="center"/>
            <w:hideMark/>
          </w:tcPr>
          <w:p w14:paraId="6FA88364" w14:textId="6CCA0344" w:rsidR="00FC758B" w:rsidRPr="00655E61" w:rsidRDefault="00FC758B" w:rsidP="00FC758B">
            <w:pPr>
              <w:pStyle w:val="MDPI42tablebody"/>
            </w:pPr>
            <w:r>
              <w:t>Pine Island</w:t>
            </w:r>
          </w:p>
        </w:tc>
        <w:tc>
          <w:tcPr>
            <w:tcW w:w="1005" w:type="dxa"/>
            <w:tcBorders>
              <w:top w:val="single" w:sz="4" w:space="0" w:color="auto"/>
              <w:bottom w:val="nil"/>
              <w:right w:val="single" w:sz="4" w:space="0" w:color="auto"/>
            </w:tcBorders>
            <w:shd w:val="clear" w:color="auto" w:fill="auto"/>
            <w:vAlign w:val="center"/>
            <w:hideMark/>
          </w:tcPr>
          <w:p w14:paraId="50AA2810" w14:textId="77777777" w:rsidR="00890CD4" w:rsidRDefault="00FC758B" w:rsidP="00FC758B">
            <w:pPr>
              <w:pStyle w:val="MDPI42tablebody"/>
            </w:pPr>
            <w:r>
              <w:t xml:space="preserve">Mean </w:t>
            </w:r>
          </w:p>
          <w:p w14:paraId="2EC59628" w14:textId="24FB8866" w:rsidR="00FC758B" w:rsidRPr="00655E61" w:rsidRDefault="00FC758B" w:rsidP="00FC758B">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6DE9AA70" w14:textId="77777777" w:rsidR="0065735A" w:rsidRDefault="00391E09" w:rsidP="00FC758B">
            <w:pPr>
              <w:pStyle w:val="MDPI42tablebody"/>
            </w:pPr>
            <w:r>
              <w:t>27.88</w:t>
            </w:r>
            <w:r w:rsidR="00FD3734">
              <w:t xml:space="preserve"> </w:t>
            </w:r>
          </w:p>
          <w:p w14:paraId="6D1E35B3" w14:textId="7D1D22C8" w:rsidR="00FC758B" w:rsidRPr="00655E61" w:rsidRDefault="00697BC8" w:rsidP="00FC758B">
            <w:pPr>
              <w:pStyle w:val="MDPI42tablebody"/>
            </w:pPr>
            <w:r>
              <w:t>2.79</w:t>
            </w:r>
          </w:p>
        </w:tc>
        <w:tc>
          <w:tcPr>
            <w:tcW w:w="1005" w:type="dxa"/>
            <w:tcBorders>
              <w:top w:val="single" w:sz="4" w:space="0" w:color="auto"/>
              <w:bottom w:val="nil"/>
            </w:tcBorders>
            <w:shd w:val="clear" w:color="auto" w:fill="auto"/>
            <w:vAlign w:val="center"/>
          </w:tcPr>
          <w:p w14:paraId="32330E34" w14:textId="77777777" w:rsidR="0065735A" w:rsidRDefault="00391E09" w:rsidP="00FC758B">
            <w:pPr>
              <w:pStyle w:val="MDPI42tablebody"/>
            </w:pPr>
            <w:r>
              <w:t>26.34</w:t>
            </w:r>
            <w:r w:rsidR="00FD3734">
              <w:t xml:space="preserve"> </w:t>
            </w:r>
          </w:p>
          <w:p w14:paraId="3AFF0492" w14:textId="3311CB07" w:rsidR="00FC758B" w:rsidRPr="00655E61" w:rsidRDefault="00697BC8" w:rsidP="00FC758B">
            <w:pPr>
              <w:pStyle w:val="MDPI42tablebody"/>
            </w:pPr>
            <w:r>
              <w:t>7.74</w:t>
            </w:r>
          </w:p>
        </w:tc>
        <w:tc>
          <w:tcPr>
            <w:tcW w:w="1005" w:type="dxa"/>
            <w:tcBorders>
              <w:top w:val="single" w:sz="4" w:space="0" w:color="auto"/>
              <w:bottom w:val="nil"/>
            </w:tcBorders>
            <w:vAlign w:val="center"/>
          </w:tcPr>
          <w:p w14:paraId="20C46CCD" w14:textId="77777777" w:rsidR="0065735A" w:rsidRDefault="00391E09" w:rsidP="00FC758B">
            <w:pPr>
              <w:pStyle w:val="MDPI42tablebody"/>
            </w:pPr>
            <w:r>
              <w:t>15.58</w:t>
            </w:r>
            <w:r w:rsidR="00FD3734">
              <w:t xml:space="preserve"> </w:t>
            </w:r>
          </w:p>
          <w:p w14:paraId="61765295" w14:textId="1B3AAF22" w:rsidR="00FC758B" w:rsidRPr="00655E61" w:rsidRDefault="00697BC8" w:rsidP="00FC758B">
            <w:pPr>
              <w:pStyle w:val="MDPI42tablebody"/>
            </w:pPr>
            <w:r>
              <w:t>7.39</w:t>
            </w:r>
          </w:p>
        </w:tc>
        <w:tc>
          <w:tcPr>
            <w:tcW w:w="1006" w:type="dxa"/>
            <w:tcBorders>
              <w:top w:val="single" w:sz="4" w:space="0" w:color="auto"/>
              <w:bottom w:val="nil"/>
              <w:right w:val="single" w:sz="4" w:space="0" w:color="auto"/>
            </w:tcBorders>
            <w:vAlign w:val="center"/>
          </w:tcPr>
          <w:p w14:paraId="73FB8528" w14:textId="77777777" w:rsidR="0065735A" w:rsidRDefault="00391E09" w:rsidP="00FC758B">
            <w:pPr>
              <w:pStyle w:val="MDPI42tablebody"/>
            </w:pPr>
            <w:r>
              <w:t>6.07</w:t>
            </w:r>
            <w:r w:rsidR="00FD3734">
              <w:t xml:space="preserve"> </w:t>
            </w:r>
          </w:p>
          <w:p w14:paraId="766A9F04" w14:textId="52A9A029" w:rsidR="00697BC8" w:rsidRPr="00655E61" w:rsidRDefault="00697BC8" w:rsidP="00697BC8">
            <w:pPr>
              <w:pStyle w:val="MDPI42tablebody"/>
            </w:pPr>
            <w:r>
              <w:t>3.42</w:t>
            </w:r>
          </w:p>
        </w:tc>
        <w:tc>
          <w:tcPr>
            <w:tcW w:w="1005" w:type="dxa"/>
            <w:tcBorders>
              <w:top w:val="single" w:sz="4" w:space="0" w:color="auto"/>
              <w:left w:val="single" w:sz="4" w:space="0" w:color="auto"/>
              <w:bottom w:val="nil"/>
            </w:tcBorders>
            <w:vAlign w:val="center"/>
          </w:tcPr>
          <w:p w14:paraId="780524D0" w14:textId="77777777" w:rsidR="0065735A" w:rsidRDefault="00391E09" w:rsidP="00FC758B">
            <w:pPr>
              <w:pStyle w:val="MDPI42tablebody"/>
            </w:pPr>
            <w:r>
              <w:t>18.62</w:t>
            </w:r>
            <w:r w:rsidR="00FD3734">
              <w:t xml:space="preserve"> </w:t>
            </w:r>
          </w:p>
          <w:p w14:paraId="01B5F1E9" w14:textId="036F33A7" w:rsidR="00FC758B" w:rsidRPr="00655E61" w:rsidRDefault="00697BC8" w:rsidP="00FC758B">
            <w:pPr>
              <w:pStyle w:val="MDPI42tablebody"/>
            </w:pPr>
            <w:r>
              <w:t>3.43</w:t>
            </w:r>
          </w:p>
        </w:tc>
        <w:tc>
          <w:tcPr>
            <w:tcW w:w="1005" w:type="dxa"/>
            <w:tcBorders>
              <w:top w:val="single" w:sz="4" w:space="0" w:color="auto"/>
              <w:bottom w:val="nil"/>
            </w:tcBorders>
            <w:vAlign w:val="center"/>
          </w:tcPr>
          <w:p w14:paraId="21CF4AA0" w14:textId="77777777" w:rsidR="0065735A" w:rsidRDefault="00391E09" w:rsidP="00FC758B">
            <w:pPr>
              <w:pStyle w:val="MDPI42tablebody"/>
            </w:pPr>
            <w:r>
              <w:t>24.57</w:t>
            </w:r>
            <w:r w:rsidR="0065735A">
              <w:t xml:space="preserve"> </w:t>
            </w:r>
          </w:p>
          <w:p w14:paraId="380B8BE4" w14:textId="5C8BF724" w:rsidR="00FC758B" w:rsidRPr="00655E61" w:rsidRDefault="00697BC8" w:rsidP="00FC758B">
            <w:pPr>
              <w:pStyle w:val="MDPI42tablebody"/>
            </w:pPr>
            <w:r>
              <w:t>5.33</w:t>
            </w:r>
          </w:p>
        </w:tc>
        <w:tc>
          <w:tcPr>
            <w:tcW w:w="1005" w:type="dxa"/>
            <w:tcBorders>
              <w:top w:val="single" w:sz="4" w:space="0" w:color="auto"/>
              <w:bottom w:val="nil"/>
            </w:tcBorders>
            <w:vAlign w:val="center"/>
          </w:tcPr>
          <w:p w14:paraId="11845667" w14:textId="77777777" w:rsidR="0065735A" w:rsidRDefault="00391E09" w:rsidP="00FC758B">
            <w:pPr>
              <w:pStyle w:val="MDPI42tablebody"/>
            </w:pPr>
            <w:r>
              <w:t>9.25</w:t>
            </w:r>
            <w:r w:rsidR="0065735A">
              <w:t xml:space="preserve"> </w:t>
            </w:r>
          </w:p>
          <w:p w14:paraId="306B845E" w14:textId="2D3D7C88" w:rsidR="00FC758B" w:rsidRPr="00655E61" w:rsidRDefault="00697BC8" w:rsidP="00FC758B">
            <w:pPr>
              <w:pStyle w:val="MDPI42tablebody"/>
            </w:pPr>
            <w:r>
              <w:t>3.93</w:t>
            </w:r>
          </w:p>
        </w:tc>
        <w:tc>
          <w:tcPr>
            <w:tcW w:w="1006" w:type="dxa"/>
            <w:tcBorders>
              <w:top w:val="single" w:sz="4" w:space="0" w:color="auto"/>
              <w:bottom w:val="nil"/>
            </w:tcBorders>
            <w:vAlign w:val="center"/>
          </w:tcPr>
          <w:p w14:paraId="47ACE733" w14:textId="77777777" w:rsidR="0065735A" w:rsidRDefault="00391E09" w:rsidP="00FC758B">
            <w:pPr>
              <w:pStyle w:val="MDPI42tablebody"/>
            </w:pPr>
            <w:r>
              <w:t>3.88</w:t>
            </w:r>
            <w:r w:rsidR="0065735A">
              <w:t xml:space="preserve"> </w:t>
            </w:r>
          </w:p>
          <w:p w14:paraId="093C3D71" w14:textId="75A5F560" w:rsidR="00FC758B" w:rsidRPr="00655E61" w:rsidRDefault="00697BC8" w:rsidP="00FC758B">
            <w:pPr>
              <w:pStyle w:val="MDPI42tablebody"/>
            </w:pPr>
            <w:r>
              <w:t>1.51</w:t>
            </w:r>
          </w:p>
        </w:tc>
      </w:tr>
      <w:tr w:rsidR="00FC758B" w:rsidRPr="00655E61" w14:paraId="4AAE978A" w14:textId="670DD378" w:rsidTr="00391E09">
        <w:trPr>
          <w:trHeight w:val="360"/>
          <w:jc w:val="center"/>
        </w:trPr>
        <w:tc>
          <w:tcPr>
            <w:tcW w:w="1372" w:type="dxa"/>
            <w:vMerge/>
            <w:shd w:val="clear" w:color="auto" w:fill="auto"/>
            <w:vAlign w:val="center"/>
            <w:hideMark/>
          </w:tcPr>
          <w:p w14:paraId="31994ACB" w14:textId="77777777" w:rsidR="00FC758B" w:rsidRPr="00655E61" w:rsidRDefault="00FC758B" w:rsidP="00FC758B">
            <w:pPr>
              <w:pStyle w:val="MDPI42tablebody"/>
            </w:pPr>
          </w:p>
        </w:tc>
        <w:tc>
          <w:tcPr>
            <w:tcW w:w="1005" w:type="dxa"/>
            <w:tcBorders>
              <w:top w:val="nil"/>
              <w:bottom w:val="nil"/>
              <w:right w:val="single" w:sz="4" w:space="0" w:color="auto"/>
            </w:tcBorders>
            <w:shd w:val="clear" w:color="auto" w:fill="auto"/>
            <w:vAlign w:val="center"/>
            <w:hideMark/>
          </w:tcPr>
          <w:p w14:paraId="60D71227" w14:textId="301B73FB" w:rsidR="00FC758B" w:rsidRPr="00655E61" w:rsidRDefault="00FC758B" w:rsidP="00FC758B">
            <w:pPr>
              <w:pStyle w:val="MDPI42tablebody"/>
            </w:pPr>
            <w:r>
              <w:t>Min</w:t>
            </w:r>
          </w:p>
        </w:tc>
        <w:tc>
          <w:tcPr>
            <w:tcW w:w="1005" w:type="dxa"/>
            <w:tcBorders>
              <w:top w:val="nil"/>
              <w:left w:val="single" w:sz="4" w:space="0" w:color="auto"/>
              <w:bottom w:val="nil"/>
            </w:tcBorders>
            <w:shd w:val="clear" w:color="auto" w:fill="auto"/>
            <w:vAlign w:val="center"/>
          </w:tcPr>
          <w:p w14:paraId="35E05C27" w14:textId="7B0BE62B" w:rsidR="00FC758B" w:rsidRPr="00655E61" w:rsidRDefault="00391E09" w:rsidP="00FC758B">
            <w:pPr>
              <w:pStyle w:val="MDPI42tablebody"/>
            </w:pPr>
            <w:r>
              <w:t>18.1</w:t>
            </w:r>
          </w:p>
        </w:tc>
        <w:tc>
          <w:tcPr>
            <w:tcW w:w="1005" w:type="dxa"/>
            <w:tcBorders>
              <w:top w:val="nil"/>
              <w:bottom w:val="nil"/>
            </w:tcBorders>
            <w:shd w:val="clear" w:color="auto" w:fill="auto"/>
            <w:vAlign w:val="center"/>
          </w:tcPr>
          <w:p w14:paraId="7B3C12EA" w14:textId="2DBA57D5" w:rsidR="00FC758B" w:rsidRPr="00655E61" w:rsidRDefault="00391E09" w:rsidP="00FC758B">
            <w:pPr>
              <w:pStyle w:val="MDPI42tablebody"/>
            </w:pPr>
            <w:r>
              <w:t>2.5</w:t>
            </w:r>
          </w:p>
        </w:tc>
        <w:tc>
          <w:tcPr>
            <w:tcW w:w="1005" w:type="dxa"/>
            <w:tcBorders>
              <w:top w:val="nil"/>
              <w:bottom w:val="nil"/>
            </w:tcBorders>
            <w:vAlign w:val="center"/>
          </w:tcPr>
          <w:p w14:paraId="41EECA89" w14:textId="1039D991" w:rsidR="00FC758B" w:rsidRPr="00655E61" w:rsidRDefault="00391E09" w:rsidP="00FC758B">
            <w:pPr>
              <w:pStyle w:val="MDPI42tablebody"/>
            </w:pPr>
            <w:r>
              <w:t>2.0</w:t>
            </w:r>
          </w:p>
        </w:tc>
        <w:tc>
          <w:tcPr>
            <w:tcW w:w="1006" w:type="dxa"/>
            <w:tcBorders>
              <w:top w:val="nil"/>
              <w:bottom w:val="nil"/>
              <w:right w:val="single" w:sz="4" w:space="0" w:color="auto"/>
            </w:tcBorders>
            <w:vAlign w:val="center"/>
          </w:tcPr>
          <w:p w14:paraId="45D80B80" w14:textId="35896EDC" w:rsidR="00FC758B" w:rsidRPr="00655E61" w:rsidRDefault="00391E09" w:rsidP="00FC758B">
            <w:pPr>
              <w:pStyle w:val="MDPI42tablebody"/>
            </w:pPr>
            <w:r>
              <w:t>1.75</w:t>
            </w:r>
          </w:p>
        </w:tc>
        <w:tc>
          <w:tcPr>
            <w:tcW w:w="1005" w:type="dxa"/>
            <w:tcBorders>
              <w:top w:val="nil"/>
              <w:left w:val="single" w:sz="4" w:space="0" w:color="auto"/>
              <w:bottom w:val="nil"/>
            </w:tcBorders>
            <w:vAlign w:val="center"/>
          </w:tcPr>
          <w:p w14:paraId="08E09BB0" w14:textId="25CDB184" w:rsidR="00FC758B" w:rsidRPr="00655E61" w:rsidRDefault="00391E09" w:rsidP="00FC758B">
            <w:pPr>
              <w:pStyle w:val="MDPI42tablebody"/>
            </w:pPr>
            <w:r>
              <w:t>7.1</w:t>
            </w:r>
          </w:p>
        </w:tc>
        <w:tc>
          <w:tcPr>
            <w:tcW w:w="1005" w:type="dxa"/>
            <w:tcBorders>
              <w:top w:val="nil"/>
              <w:bottom w:val="nil"/>
            </w:tcBorders>
            <w:vAlign w:val="center"/>
          </w:tcPr>
          <w:p w14:paraId="2E7FAB74" w14:textId="464864B6" w:rsidR="00FC758B" w:rsidRPr="00655E61" w:rsidRDefault="00391E09" w:rsidP="00FC758B">
            <w:pPr>
              <w:pStyle w:val="MDPI42tablebody"/>
            </w:pPr>
            <w:r>
              <w:t>7.6</w:t>
            </w:r>
          </w:p>
        </w:tc>
        <w:tc>
          <w:tcPr>
            <w:tcW w:w="1005" w:type="dxa"/>
            <w:tcBorders>
              <w:top w:val="nil"/>
              <w:bottom w:val="nil"/>
            </w:tcBorders>
            <w:vAlign w:val="center"/>
          </w:tcPr>
          <w:p w14:paraId="4F9CE8E6" w14:textId="7CE5AD8A" w:rsidR="00FC758B" w:rsidRPr="00655E61" w:rsidRDefault="00391E09" w:rsidP="00FC758B">
            <w:pPr>
              <w:pStyle w:val="MDPI42tablebody"/>
            </w:pPr>
            <w:r>
              <w:t>0.0</w:t>
            </w:r>
          </w:p>
        </w:tc>
        <w:tc>
          <w:tcPr>
            <w:tcW w:w="1006" w:type="dxa"/>
            <w:tcBorders>
              <w:top w:val="nil"/>
              <w:bottom w:val="nil"/>
            </w:tcBorders>
            <w:vAlign w:val="center"/>
          </w:tcPr>
          <w:p w14:paraId="18767E02" w14:textId="7EB385B4" w:rsidR="00FC758B" w:rsidRPr="00655E61" w:rsidRDefault="00391E09" w:rsidP="00FC758B">
            <w:pPr>
              <w:pStyle w:val="MDPI42tablebody"/>
            </w:pPr>
            <w:r>
              <w:t>1.7</w:t>
            </w:r>
          </w:p>
        </w:tc>
      </w:tr>
      <w:tr w:rsidR="00FC758B" w:rsidRPr="00655E61" w14:paraId="21602E52" w14:textId="14CCDD48" w:rsidTr="00391E09">
        <w:trPr>
          <w:trHeight w:val="360"/>
          <w:jc w:val="center"/>
        </w:trPr>
        <w:tc>
          <w:tcPr>
            <w:tcW w:w="1372" w:type="dxa"/>
            <w:vMerge/>
            <w:tcBorders>
              <w:bottom w:val="single" w:sz="4" w:space="0" w:color="auto"/>
            </w:tcBorders>
            <w:shd w:val="clear" w:color="auto" w:fill="auto"/>
            <w:vAlign w:val="center"/>
          </w:tcPr>
          <w:p w14:paraId="26F85EC7" w14:textId="77777777" w:rsidR="00FC758B" w:rsidRPr="00655E61" w:rsidRDefault="00FC758B"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2158C360" w14:textId="44F236ED" w:rsidR="00FC758B" w:rsidRPr="00655E61" w:rsidRDefault="00FC758B"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54BED80" w14:textId="1DBB0BFE" w:rsidR="00FC758B" w:rsidRPr="00655E61" w:rsidRDefault="00391E09" w:rsidP="00FC758B">
            <w:pPr>
              <w:pStyle w:val="MDPI42tablebody"/>
            </w:pPr>
            <w:r>
              <w:t>33.7</w:t>
            </w:r>
          </w:p>
        </w:tc>
        <w:tc>
          <w:tcPr>
            <w:tcW w:w="1005" w:type="dxa"/>
            <w:tcBorders>
              <w:top w:val="nil"/>
              <w:bottom w:val="single" w:sz="4" w:space="0" w:color="auto"/>
            </w:tcBorders>
            <w:shd w:val="clear" w:color="auto" w:fill="auto"/>
            <w:vAlign w:val="center"/>
          </w:tcPr>
          <w:p w14:paraId="2CE3271C" w14:textId="0C720CAC" w:rsidR="00FC758B" w:rsidRPr="00655E61" w:rsidRDefault="00391E09" w:rsidP="00FC758B">
            <w:pPr>
              <w:pStyle w:val="MDPI42tablebody"/>
            </w:pPr>
            <w:r>
              <w:t>38.9</w:t>
            </w:r>
          </w:p>
        </w:tc>
        <w:tc>
          <w:tcPr>
            <w:tcW w:w="1005" w:type="dxa"/>
            <w:tcBorders>
              <w:top w:val="nil"/>
              <w:bottom w:val="single" w:sz="4" w:space="0" w:color="auto"/>
            </w:tcBorders>
            <w:vAlign w:val="center"/>
          </w:tcPr>
          <w:p w14:paraId="31B8F8CB" w14:textId="1038440F" w:rsidR="00FC758B" w:rsidRPr="00655E61" w:rsidRDefault="00391E09" w:rsidP="00FC758B">
            <w:pPr>
              <w:pStyle w:val="MDPI42tablebody"/>
            </w:pPr>
            <w:r>
              <w:t>357.0</w:t>
            </w:r>
          </w:p>
        </w:tc>
        <w:tc>
          <w:tcPr>
            <w:tcW w:w="1006" w:type="dxa"/>
            <w:tcBorders>
              <w:top w:val="nil"/>
              <w:bottom w:val="single" w:sz="4" w:space="0" w:color="auto"/>
              <w:right w:val="single" w:sz="4" w:space="0" w:color="auto"/>
            </w:tcBorders>
            <w:vAlign w:val="center"/>
          </w:tcPr>
          <w:p w14:paraId="420B6D85" w14:textId="1482B3F7" w:rsidR="00FC758B" w:rsidRPr="00655E61" w:rsidRDefault="00391E09" w:rsidP="00FC758B">
            <w:pPr>
              <w:pStyle w:val="MDPI42tablebody"/>
            </w:pPr>
            <w:r>
              <w:t>13.5</w:t>
            </w:r>
          </w:p>
        </w:tc>
        <w:tc>
          <w:tcPr>
            <w:tcW w:w="1005" w:type="dxa"/>
            <w:tcBorders>
              <w:top w:val="nil"/>
              <w:left w:val="single" w:sz="4" w:space="0" w:color="auto"/>
              <w:bottom w:val="single" w:sz="4" w:space="0" w:color="auto"/>
            </w:tcBorders>
            <w:vAlign w:val="center"/>
          </w:tcPr>
          <w:p w14:paraId="33A75CAA" w14:textId="3404CBD3" w:rsidR="00FC758B" w:rsidRPr="00655E61" w:rsidRDefault="00391E09" w:rsidP="00FC758B">
            <w:pPr>
              <w:pStyle w:val="MDPI42tablebody"/>
            </w:pPr>
            <w:r>
              <w:t>28.7</w:t>
            </w:r>
          </w:p>
        </w:tc>
        <w:tc>
          <w:tcPr>
            <w:tcW w:w="1005" w:type="dxa"/>
            <w:tcBorders>
              <w:top w:val="nil"/>
              <w:bottom w:val="single" w:sz="4" w:space="0" w:color="auto"/>
            </w:tcBorders>
            <w:vAlign w:val="center"/>
          </w:tcPr>
          <w:p w14:paraId="49246F99" w14:textId="7D5B97B6" w:rsidR="00FC758B" w:rsidRPr="00655E61" w:rsidRDefault="00391E09" w:rsidP="00FC758B">
            <w:pPr>
              <w:pStyle w:val="MDPI42tablebody"/>
            </w:pPr>
            <w:r>
              <w:t>35.7</w:t>
            </w:r>
          </w:p>
        </w:tc>
        <w:tc>
          <w:tcPr>
            <w:tcW w:w="1005" w:type="dxa"/>
            <w:tcBorders>
              <w:top w:val="nil"/>
              <w:bottom w:val="single" w:sz="4" w:space="0" w:color="auto"/>
            </w:tcBorders>
            <w:vAlign w:val="center"/>
          </w:tcPr>
          <w:p w14:paraId="7367C260" w14:textId="45F60123" w:rsidR="00FC758B" w:rsidRPr="00655E61" w:rsidRDefault="00391E09" w:rsidP="00FC758B">
            <w:pPr>
              <w:pStyle w:val="MDPI42tablebody"/>
            </w:pPr>
            <w:r>
              <w:t>96.0</w:t>
            </w:r>
          </w:p>
        </w:tc>
        <w:tc>
          <w:tcPr>
            <w:tcW w:w="1006" w:type="dxa"/>
            <w:tcBorders>
              <w:top w:val="nil"/>
              <w:bottom w:val="single" w:sz="4" w:space="0" w:color="auto"/>
            </w:tcBorders>
            <w:vAlign w:val="center"/>
          </w:tcPr>
          <w:p w14:paraId="1251E2BC" w14:textId="007ADE37" w:rsidR="00FC758B" w:rsidRPr="00655E61" w:rsidRDefault="00391E09" w:rsidP="00FC758B">
            <w:pPr>
              <w:pStyle w:val="MDPI42tablebody"/>
            </w:pPr>
            <w:r>
              <w:t>9.15</w:t>
            </w:r>
          </w:p>
        </w:tc>
      </w:tr>
      <w:tr w:rsidR="00391E09" w:rsidRPr="00655E61" w14:paraId="47FB3DEF" w14:textId="6A73F606" w:rsidTr="00391E09">
        <w:trPr>
          <w:trHeight w:val="360"/>
          <w:jc w:val="center"/>
        </w:trPr>
        <w:tc>
          <w:tcPr>
            <w:tcW w:w="1372" w:type="dxa"/>
            <w:vMerge w:val="restart"/>
            <w:tcBorders>
              <w:top w:val="single" w:sz="4" w:space="0" w:color="auto"/>
            </w:tcBorders>
            <w:shd w:val="clear" w:color="auto" w:fill="auto"/>
            <w:vAlign w:val="center"/>
            <w:hideMark/>
          </w:tcPr>
          <w:p w14:paraId="01DDCEC5" w14:textId="2A5B0C6D" w:rsidR="00391E09" w:rsidRPr="00655E61" w:rsidRDefault="00391E09" w:rsidP="00FC758B">
            <w:pPr>
              <w:pStyle w:val="MDPI42tablebody"/>
            </w:pPr>
            <w:r>
              <w:t>San Sebastian</w:t>
            </w:r>
          </w:p>
        </w:tc>
        <w:tc>
          <w:tcPr>
            <w:tcW w:w="1005" w:type="dxa"/>
            <w:tcBorders>
              <w:top w:val="single" w:sz="4" w:space="0" w:color="auto"/>
              <w:bottom w:val="nil"/>
              <w:right w:val="single" w:sz="4" w:space="0" w:color="auto"/>
            </w:tcBorders>
            <w:shd w:val="clear" w:color="auto" w:fill="auto"/>
            <w:vAlign w:val="center"/>
            <w:hideMark/>
          </w:tcPr>
          <w:p w14:paraId="569FEC3E" w14:textId="77777777" w:rsidR="00890CD4" w:rsidRDefault="00391E09" w:rsidP="00FC758B">
            <w:pPr>
              <w:pStyle w:val="MDPI42tablebody"/>
            </w:pPr>
            <w:r>
              <w:t xml:space="preserve">Mean </w:t>
            </w:r>
          </w:p>
          <w:p w14:paraId="3551F9EA" w14:textId="28B738EC" w:rsidR="00391E09" w:rsidRPr="00655E61" w:rsidRDefault="00391E09" w:rsidP="00FC758B">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796FD32A" w14:textId="77777777" w:rsidR="0065735A" w:rsidRDefault="00391E09" w:rsidP="00FC758B">
            <w:pPr>
              <w:pStyle w:val="MDPI42tablebody"/>
            </w:pPr>
            <w:r>
              <w:t>27.04</w:t>
            </w:r>
            <w:r w:rsidR="0065735A">
              <w:t xml:space="preserve"> </w:t>
            </w:r>
          </w:p>
          <w:p w14:paraId="24ED4F24" w14:textId="492D7B7F" w:rsidR="00391E09" w:rsidRPr="00655E61" w:rsidRDefault="00697BC8" w:rsidP="00FC758B">
            <w:pPr>
              <w:pStyle w:val="MDPI42tablebody"/>
            </w:pPr>
            <w:r>
              <w:t>2.83</w:t>
            </w:r>
          </w:p>
        </w:tc>
        <w:tc>
          <w:tcPr>
            <w:tcW w:w="1005" w:type="dxa"/>
            <w:tcBorders>
              <w:top w:val="single" w:sz="4" w:space="0" w:color="auto"/>
              <w:bottom w:val="nil"/>
            </w:tcBorders>
            <w:shd w:val="clear" w:color="auto" w:fill="auto"/>
            <w:vAlign w:val="center"/>
          </w:tcPr>
          <w:p w14:paraId="1AAC2F23" w14:textId="77777777" w:rsidR="00391E09" w:rsidRDefault="00391E09" w:rsidP="00FC758B">
            <w:pPr>
              <w:pStyle w:val="MDPI42tablebody"/>
            </w:pPr>
            <w:r>
              <w:t>33.5</w:t>
            </w:r>
          </w:p>
          <w:p w14:paraId="3F01ED59" w14:textId="11EE3EF3" w:rsidR="0065735A" w:rsidRPr="00655E61" w:rsidRDefault="00697BC8" w:rsidP="00FC758B">
            <w:pPr>
              <w:pStyle w:val="MDPI42tablebody"/>
            </w:pPr>
            <w:r>
              <w:t>2.66</w:t>
            </w:r>
          </w:p>
        </w:tc>
        <w:tc>
          <w:tcPr>
            <w:tcW w:w="1005" w:type="dxa"/>
            <w:tcBorders>
              <w:top w:val="single" w:sz="4" w:space="0" w:color="auto"/>
              <w:bottom w:val="nil"/>
            </w:tcBorders>
            <w:vAlign w:val="center"/>
          </w:tcPr>
          <w:p w14:paraId="5206307C" w14:textId="77777777" w:rsidR="00391E09" w:rsidRDefault="00391E09" w:rsidP="00FC758B">
            <w:pPr>
              <w:pStyle w:val="MDPI42tablebody"/>
            </w:pPr>
            <w:r>
              <w:t>11.76</w:t>
            </w:r>
          </w:p>
          <w:p w14:paraId="030B131B" w14:textId="33643338" w:rsidR="0065735A" w:rsidRPr="00655E61" w:rsidRDefault="00697BC8" w:rsidP="00FC758B">
            <w:pPr>
              <w:pStyle w:val="MDPI42tablebody"/>
            </w:pPr>
            <w:r>
              <w:t>7.14</w:t>
            </w:r>
          </w:p>
        </w:tc>
        <w:tc>
          <w:tcPr>
            <w:tcW w:w="1006" w:type="dxa"/>
            <w:tcBorders>
              <w:top w:val="single" w:sz="4" w:space="0" w:color="auto"/>
              <w:bottom w:val="nil"/>
              <w:right w:val="single" w:sz="4" w:space="0" w:color="auto"/>
            </w:tcBorders>
            <w:vAlign w:val="center"/>
          </w:tcPr>
          <w:p w14:paraId="4AB2B272" w14:textId="77777777" w:rsidR="00391E09" w:rsidRDefault="00391E09" w:rsidP="00FC758B">
            <w:pPr>
              <w:pStyle w:val="MDPI42tablebody"/>
            </w:pPr>
            <w:r>
              <w:t>5.19</w:t>
            </w:r>
          </w:p>
          <w:p w14:paraId="7122CCF1" w14:textId="66052AF3" w:rsidR="0065735A" w:rsidRPr="00655E61" w:rsidRDefault="00697BC8" w:rsidP="00FC758B">
            <w:pPr>
              <w:pStyle w:val="MDPI42tablebody"/>
            </w:pPr>
            <w:r>
              <w:t>2.20</w:t>
            </w:r>
          </w:p>
        </w:tc>
        <w:tc>
          <w:tcPr>
            <w:tcW w:w="1005" w:type="dxa"/>
            <w:tcBorders>
              <w:top w:val="single" w:sz="4" w:space="0" w:color="auto"/>
              <w:left w:val="single" w:sz="4" w:space="0" w:color="auto"/>
              <w:bottom w:val="nil"/>
            </w:tcBorders>
            <w:vAlign w:val="center"/>
          </w:tcPr>
          <w:p w14:paraId="59F6E714" w14:textId="77777777" w:rsidR="00391E09" w:rsidRDefault="00391E09" w:rsidP="00FC758B">
            <w:pPr>
              <w:pStyle w:val="MDPI42tablebody"/>
            </w:pPr>
            <w:r>
              <w:t>18.45</w:t>
            </w:r>
          </w:p>
          <w:p w14:paraId="69D1E0F5" w14:textId="18D8B820" w:rsidR="0065735A" w:rsidRPr="00655E61" w:rsidRDefault="00697BC8" w:rsidP="00FC758B">
            <w:pPr>
              <w:pStyle w:val="MDPI42tablebody"/>
            </w:pPr>
            <w:r>
              <w:t>3.08</w:t>
            </w:r>
          </w:p>
        </w:tc>
        <w:tc>
          <w:tcPr>
            <w:tcW w:w="1005" w:type="dxa"/>
            <w:tcBorders>
              <w:top w:val="single" w:sz="4" w:space="0" w:color="auto"/>
              <w:bottom w:val="nil"/>
            </w:tcBorders>
            <w:vAlign w:val="center"/>
          </w:tcPr>
          <w:p w14:paraId="303E1AFF" w14:textId="77777777" w:rsidR="00391E09" w:rsidRDefault="00391E09" w:rsidP="00FC758B">
            <w:pPr>
              <w:pStyle w:val="MDPI42tablebody"/>
            </w:pPr>
            <w:r>
              <w:t>32.17</w:t>
            </w:r>
          </w:p>
          <w:p w14:paraId="6C8D6362" w14:textId="353C559A" w:rsidR="0065735A" w:rsidRPr="00655E61" w:rsidRDefault="00697BC8" w:rsidP="00FC758B">
            <w:pPr>
              <w:pStyle w:val="MDPI42tablebody"/>
            </w:pPr>
            <w:r>
              <w:t>2.11</w:t>
            </w:r>
          </w:p>
        </w:tc>
        <w:tc>
          <w:tcPr>
            <w:tcW w:w="1005" w:type="dxa"/>
            <w:tcBorders>
              <w:top w:val="single" w:sz="4" w:space="0" w:color="auto"/>
              <w:bottom w:val="nil"/>
            </w:tcBorders>
            <w:vAlign w:val="center"/>
          </w:tcPr>
          <w:p w14:paraId="6C54B126" w14:textId="77777777" w:rsidR="00391E09" w:rsidRDefault="00391E09" w:rsidP="00FC758B">
            <w:pPr>
              <w:pStyle w:val="MDPI42tablebody"/>
            </w:pPr>
            <w:r>
              <w:t>9.71</w:t>
            </w:r>
          </w:p>
          <w:p w14:paraId="7A7A0D98" w14:textId="0502267F" w:rsidR="0065735A" w:rsidRPr="00655E61" w:rsidRDefault="00697BC8" w:rsidP="00FC758B">
            <w:pPr>
              <w:pStyle w:val="MDPI42tablebody"/>
            </w:pPr>
            <w:r>
              <w:t>5.82</w:t>
            </w:r>
          </w:p>
        </w:tc>
        <w:tc>
          <w:tcPr>
            <w:tcW w:w="1006" w:type="dxa"/>
            <w:tcBorders>
              <w:top w:val="single" w:sz="4" w:space="0" w:color="auto"/>
              <w:bottom w:val="nil"/>
            </w:tcBorders>
            <w:vAlign w:val="center"/>
          </w:tcPr>
          <w:p w14:paraId="631A746C" w14:textId="77777777" w:rsidR="00391E09" w:rsidRDefault="00391E09" w:rsidP="00FC758B">
            <w:pPr>
              <w:pStyle w:val="MDPI42tablebody"/>
            </w:pPr>
            <w:r>
              <w:t>3.81</w:t>
            </w:r>
          </w:p>
          <w:p w14:paraId="7DB23910" w14:textId="5A0086C4" w:rsidR="0065735A" w:rsidRPr="00655E61" w:rsidRDefault="00697BC8" w:rsidP="00FC758B">
            <w:pPr>
              <w:pStyle w:val="MDPI42tablebody"/>
            </w:pPr>
            <w:r>
              <w:t>1.45</w:t>
            </w:r>
          </w:p>
        </w:tc>
      </w:tr>
      <w:tr w:rsidR="00391E09" w:rsidRPr="00655E61" w14:paraId="06B7CEDA" w14:textId="394428CD" w:rsidTr="00391E09">
        <w:trPr>
          <w:trHeight w:val="360"/>
          <w:jc w:val="center"/>
        </w:trPr>
        <w:tc>
          <w:tcPr>
            <w:tcW w:w="1372" w:type="dxa"/>
            <w:vMerge/>
            <w:shd w:val="clear" w:color="auto" w:fill="auto"/>
            <w:vAlign w:val="center"/>
            <w:hideMark/>
          </w:tcPr>
          <w:p w14:paraId="0C83C20F" w14:textId="77777777" w:rsidR="00391E09" w:rsidRPr="00655E61" w:rsidRDefault="00391E09" w:rsidP="00FC758B">
            <w:pPr>
              <w:pStyle w:val="MDPI42tablebody"/>
            </w:pPr>
          </w:p>
        </w:tc>
        <w:tc>
          <w:tcPr>
            <w:tcW w:w="1005" w:type="dxa"/>
            <w:tcBorders>
              <w:top w:val="nil"/>
              <w:bottom w:val="nil"/>
              <w:right w:val="single" w:sz="4" w:space="0" w:color="auto"/>
            </w:tcBorders>
            <w:shd w:val="clear" w:color="auto" w:fill="auto"/>
            <w:vAlign w:val="center"/>
            <w:hideMark/>
          </w:tcPr>
          <w:p w14:paraId="35B870D2" w14:textId="3711C32F" w:rsidR="00391E09" w:rsidRPr="00655E61" w:rsidRDefault="00391E09" w:rsidP="00FC758B">
            <w:pPr>
              <w:pStyle w:val="MDPI42tablebody"/>
            </w:pPr>
            <w:r>
              <w:t>Min</w:t>
            </w:r>
          </w:p>
        </w:tc>
        <w:tc>
          <w:tcPr>
            <w:tcW w:w="1005" w:type="dxa"/>
            <w:tcBorders>
              <w:top w:val="nil"/>
              <w:left w:val="single" w:sz="4" w:space="0" w:color="auto"/>
              <w:bottom w:val="nil"/>
            </w:tcBorders>
            <w:shd w:val="clear" w:color="auto" w:fill="auto"/>
            <w:vAlign w:val="center"/>
          </w:tcPr>
          <w:p w14:paraId="7FCD0B0A" w14:textId="0625DD80" w:rsidR="00391E09" w:rsidRPr="00655E61" w:rsidRDefault="00391E09" w:rsidP="00FC758B">
            <w:pPr>
              <w:pStyle w:val="MDPI42tablebody"/>
            </w:pPr>
            <w:r>
              <w:t>17.1</w:t>
            </w:r>
          </w:p>
        </w:tc>
        <w:tc>
          <w:tcPr>
            <w:tcW w:w="1005" w:type="dxa"/>
            <w:tcBorders>
              <w:top w:val="nil"/>
              <w:bottom w:val="nil"/>
            </w:tcBorders>
            <w:shd w:val="clear" w:color="auto" w:fill="auto"/>
            <w:vAlign w:val="center"/>
          </w:tcPr>
          <w:p w14:paraId="782D8E44" w14:textId="3FC9DC08" w:rsidR="00391E09" w:rsidRPr="00655E61" w:rsidRDefault="00391E09" w:rsidP="00FC758B">
            <w:pPr>
              <w:pStyle w:val="MDPI42tablebody"/>
            </w:pPr>
            <w:r>
              <w:t>15.4</w:t>
            </w:r>
          </w:p>
        </w:tc>
        <w:tc>
          <w:tcPr>
            <w:tcW w:w="1005" w:type="dxa"/>
            <w:tcBorders>
              <w:top w:val="nil"/>
              <w:bottom w:val="nil"/>
            </w:tcBorders>
            <w:vAlign w:val="center"/>
          </w:tcPr>
          <w:p w14:paraId="2BC58EAC" w14:textId="1CF1EE20" w:rsidR="00391E09" w:rsidRPr="00655E61" w:rsidRDefault="00391E09" w:rsidP="00FC758B">
            <w:pPr>
              <w:pStyle w:val="MDPI42tablebody"/>
            </w:pPr>
            <w:r>
              <w:t>0.0</w:t>
            </w:r>
          </w:p>
        </w:tc>
        <w:tc>
          <w:tcPr>
            <w:tcW w:w="1006" w:type="dxa"/>
            <w:tcBorders>
              <w:top w:val="nil"/>
              <w:bottom w:val="nil"/>
              <w:right w:val="single" w:sz="4" w:space="0" w:color="auto"/>
            </w:tcBorders>
            <w:vAlign w:val="center"/>
          </w:tcPr>
          <w:p w14:paraId="7DF001DC" w14:textId="422E7D76" w:rsidR="00391E09" w:rsidRPr="00655E61" w:rsidRDefault="00391E09" w:rsidP="00FC758B">
            <w:pPr>
              <w:pStyle w:val="MDPI42tablebody"/>
            </w:pPr>
            <w:r>
              <w:t>2.0</w:t>
            </w:r>
          </w:p>
        </w:tc>
        <w:tc>
          <w:tcPr>
            <w:tcW w:w="1005" w:type="dxa"/>
            <w:tcBorders>
              <w:top w:val="nil"/>
              <w:left w:val="single" w:sz="4" w:space="0" w:color="auto"/>
              <w:bottom w:val="nil"/>
            </w:tcBorders>
            <w:vAlign w:val="center"/>
          </w:tcPr>
          <w:p w14:paraId="04F8A39F" w14:textId="5B466C2D" w:rsidR="00391E09" w:rsidRPr="00655E61" w:rsidRDefault="00391E09" w:rsidP="00FC758B">
            <w:pPr>
              <w:pStyle w:val="MDPI42tablebody"/>
            </w:pPr>
            <w:r>
              <w:t>8.6</w:t>
            </w:r>
          </w:p>
        </w:tc>
        <w:tc>
          <w:tcPr>
            <w:tcW w:w="1005" w:type="dxa"/>
            <w:tcBorders>
              <w:top w:val="nil"/>
              <w:bottom w:val="nil"/>
            </w:tcBorders>
            <w:vAlign w:val="center"/>
          </w:tcPr>
          <w:p w14:paraId="0ADDB81F" w14:textId="35F6E08A" w:rsidR="00391E09" w:rsidRPr="00655E61" w:rsidRDefault="00391E09" w:rsidP="00FC758B">
            <w:pPr>
              <w:pStyle w:val="MDPI42tablebody"/>
            </w:pPr>
            <w:r>
              <w:t>21.4</w:t>
            </w:r>
          </w:p>
        </w:tc>
        <w:tc>
          <w:tcPr>
            <w:tcW w:w="1005" w:type="dxa"/>
            <w:tcBorders>
              <w:top w:val="nil"/>
              <w:bottom w:val="nil"/>
            </w:tcBorders>
            <w:vAlign w:val="center"/>
          </w:tcPr>
          <w:p w14:paraId="3E448A4B" w14:textId="1ECC5D91" w:rsidR="00391E09" w:rsidRPr="00655E61" w:rsidRDefault="00391E09" w:rsidP="00391E09">
            <w:pPr>
              <w:pStyle w:val="MDPI42tablebody"/>
            </w:pPr>
            <w:r>
              <w:t>1.0</w:t>
            </w:r>
          </w:p>
        </w:tc>
        <w:tc>
          <w:tcPr>
            <w:tcW w:w="1006" w:type="dxa"/>
            <w:tcBorders>
              <w:top w:val="nil"/>
              <w:bottom w:val="nil"/>
            </w:tcBorders>
            <w:vAlign w:val="center"/>
          </w:tcPr>
          <w:p w14:paraId="06DE2268" w14:textId="44EC6558" w:rsidR="00391E09" w:rsidRPr="00655E61" w:rsidRDefault="00391E09" w:rsidP="00FC758B">
            <w:pPr>
              <w:pStyle w:val="MDPI42tablebody"/>
            </w:pPr>
            <w:r>
              <w:t>1.9</w:t>
            </w:r>
          </w:p>
        </w:tc>
      </w:tr>
      <w:tr w:rsidR="00391E09" w:rsidRPr="00655E61" w14:paraId="192628A7" w14:textId="77777777" w:rsidTr="00391E09">
        <w:trPr>
          <w:trHeight w:val="360"/>
          <w:jc w:val="center"/>
        </w:trPr>
        <w:tc>
          <w:tcPr>
            <w:tcW w:w="1372" w:type="dxa"/>
            <w:vMerge/>
            <w:tcBorders>
              <w:bottom w:val="single" w:sz="4" w:space="0" w:color="auto"/>
            </w:tcBorders>
            <w:shd w:val="clear" w:color="auto" w:fill="auto"/>
            <w:vAlign w:val="center"/>
          </w:tcPr>
          <w:p w14:paraId="6FA308E4" w14:textId="77777777" w:rsidR="00391E09" w:rsidRPr="00655E61" w:rsidRDefault="00391E09"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5C990C6F" w14:textId="3F79A73C" w:rsidR="00391E09" w:rsidRPr="00655E61" w:rsidRDefault="00391E09"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767EF708" w14:textId="02CEF127" w:rsidR="00391E09" w:rsidRPr="00655E61" w:rsidRDefault="00391E09" w:rsidP="00FC758B">
            <w:pPr>
              <w:pStyle w:val="MDPI42tablebody"/>
            </w:pPr>
            <w:r>
              <w:t>33.2</w:t>
            </w:r>
          </w:p>
        </w:tc>
        <w:tc>
          <w:tcPr>
            <w:tcW w:w="1005" w:type="dxa"/>
            <w:tcBorders>
              <w:top w:val="nil"/>
              <w:bottom w:val="single" w:sz="4" w:space="0" w:color="auto"/>
            </w:tcBorders>
            <w:shd w:val="clear" w:color="auto" w:fill="auto"/>
            <w:vAlign w:val="center"/>
          </w:tcPr>
          <w:p w14:paraId="7FD7DFA5" w14:textId="7D763D68" w:rsidR="00391E09" w:rsidRPr="00655E61" w:rsidRDefault="00391E09" w:rsidP="00FC758B">
            <w:pPr>
              <w:pStyle w:val="MDPI42tablebody"/>
            </w:pPr>
            <w:r>
              <w:t>38</w:t>
            </w:r>
          </w:p>
        </w:tc>
        <w:tc>
          <w:tcPr>
            <w:tcW w:w="1005" w:type="dxa"/>
            <w:tcBorders>
              <w:top w:val="nil"/>
              <w:bottom w:val="single" w:sz="4" w:space="0" w:color="auto"/>
            </w:tcBorders>
            <w:vAlign w:val="center"/>
          </w:tcPr>
          <w:p w14:paraId="17ABB2F5" w14:textId="2CEEB94F" w:rsidR="00391E09" w:rsidRPr="00655E61" w:rsidRDefault="00391E09" w:rsidP="00FC758B">
            <w:pPr>
              <w:pStyle w:val="MDPI42tablebody"/>
            </w:pPr>
            <w:r>
              <w:t>265.0</w:t>
            </w:r>
          </w:p>
        </w:tc>
        <w:tc>
          <w:tcPr>
            <w:tcW w:w="1006" w:type="dxa"/>
            <w:tcBorders>
              <w:top w:val="nil"/>
              <w:bottom w:val="single" w:sz="4" w:space="0" w:color="auto"/>
              <w:right w:val="single" w:sz="4" w:space="0" w:color="auto"/>
            </w:tcBorders>
            <w:vAlign w:val="center"/>
          </w:tcPr>
          <w:p w14:paraId="30FD17C7" w14:textId="0364887A" w:rsidR="00391E09" w:rsidRPr="00655E61" w:rsidRDefault="00391E09" w:rsidP="00FC758B">
            <w:pPr>
              <w:pStyle w:val="MDPI42tablebody"/>
            </w:pPr>
            <w:r>
              <w:t>10.5</w:t>
            </w:r>
          </w:p>
        </w:tc>
        <w:tc>
          <w:tcPr>
            <w:tcW w:w="1005" w:type="dxa"/>
            <w:tcBorders>
              <w:top w:val="nil"/>
              <w:left w:val="single" w:sz="4" w:space="0" w:color="auto"/>
              <w:bottom w:val="single" w:sz="4" w:space="0" w:color="auto"/>
            </w:tcBorders>
            <w:vAlign w:val="center"/>
          </w:tcPr>
          <w:p w14:paraId="7885FEA9" w14:textId="5E3E4FD2" w:rsidR="00391E09" w:rsidRPr="00655E61" w:rsidRDefault="00391E09" w:rsidP="00FC758B">
            <w:pPr>
              <w:pStyle w:val="MDPI42tablebody"/>
            </w:pPr>
            <w:r>
              <w:t>27.5</w:t>
            </w:r>
          </w:p>
        </w:tc>
        <w:tc>
          <w:tcPr>
            <w:tcW w:w="1005" w:type="dxa"/>
            <w:tcBorders>
              <w:top w:val="nil"/>
              <w:bottom w:val="single" w:sz="4" w:space="0" w:color="auto"/>
            </w:tcBorders>
            <w:vAlign w:val="center"/>
          </w:tcPr>
          <w:p w14:paraId="4787A3A3" w14:textId="1D43ACAD" w:rsidR="00391E09" w:rsidRPr="00655E61" w:rsidRDefault="00391E09" w:rsidP="00FC758B">
            <w:pPr>
              <w:pStyle w:val="MDPI42tablebody"/>
            </w:pPr>
            <w:r>
              <w:t>36.5</w:t>
            </w:r>
          </w:p>
        </w:tc>
        <w:tc>
          <w:tcPr>
            <w:tcW w:w="1005" w:type="dxa"/>
            <w:tcBorders>
              <w:top w:val="nil"/>
              <w:bottom w:val="single" w:sz="4" w:space="0" w:color="auto"/>
            </w:tcBorders>
            <w:vAlign w:val="center"/>
          </w:tcPr>
          <w:p w14:paraId="399D8300" w14:textId="57E47FC3" w:rsidR="00391E09" w:rsidRPr="00655E61" w:rsidRDefault="00391E09" w:rsidP="00FC758B">
            <w:pPr>
              <w:pStyle w:val="MDPI42tablebody"/>
            </w:pPr>
            <w:r>
              <w:t>301.0</w:t>
            </w:r>
          </w:p>
        </w:tc>
        <w:tc>
          <w:tcPr>
            <w:tcW w:w="1006" w:type="dxa"/>
            <w:tcBorders>
              <w:top w:val="nil"/>
              <w:bottom w:val="single" w:sz="4" w:space="0" w:color="auto"/>
            </w:tcBorders>
            <w:vAlign w:val="center"/>
          </w:tcPr>
          <w:p w14:paraId="6AB76838" w14:textId="3E0F7D32" w:rsidR="00391E09" w:rsidRPr="00655E61" w:rsidRDefault="00391E09" w:rsidP="00FC758B">
            <w:pPr>
              <w:pStyle w:val="MDPI42tablebody"/>
            </w:pPr>
            <w:r>
              <w:t>7.15</w:t>
            </w:r>
          </w:p>
        </w:tc>
      </w:tr>
      <w:tr w:rsidR="00391E09" w:rsidRPr="00655E61" w14:paraId="263A053D" w14:textId="12DAB2C5" w:rsidTr="00391E09">
        <w:trPr>
          <w:trHeight w:val="360"/>
          <w:jc w:val="center"/>
        </w:trPr>
        <w:tc>
          <w:tcPr>
            <w:tcW w:w="1372" w:type="dxa"/>
            <w:vMerge w:val="restart"/>
            <w:tcBorders>
              <w:top w:val="single" w:sz="4" w:space="0" w:color="auto"/>
              <w:bottom w:val="nil"/>
            </w:tcBorders>
            <w:shd w:val="clear" w:color="auto" w:fill="auto"/>
            <w:vAlign w:val="center"/>
            <w:hideMark/>
          </w:tcPr>
          <w:p w14:paraId="54873652" w14:textId="0E2D8305" w:rsidR="00391E09" w:rsidRPr="00655E61" w:rsidRDefault="00391E09" w:rsidP="00391E09">
            <w:pPr>
              <w:pStyle w:val="MDPI42tablebody"/>
            </w:pPr>
            <w:r>
              <w:t>Fort Matanzas</w:t>
            </w:r>
          </w:p>
        </w:tc>
        <w:tc>
          <w:tcPr>
            <w:tcW w:w="1005" w:type="dxa"/>
            <w:tcBorders>
              <w:top w:val="single" w:sz="4" w:space="0" w:color="auto"/>
              <w:bottom w:val="nil"/>
              <w:right w:val="single" w:sz="4" w:space="0" w:color="auto"/>
            </w:tcBorders>
            <w:shd w:val="clear" w:color="auto" w:fill="auto"/>
            <w:vAlign w:val="center"/>
            <w:hideMark/>
          </w:tcPr>
          <w:p w14:paraId="58516CFB" w14:textId="77777777" w:rsidR="00890CD4" w:rsidRDefault="00391E09" w:rsidP="00391E09">
            <w:pPr>
              <w:pStyle w:val="MDPI42tablebody"/>
            </w:pPr>
            <w:r>
              <w:t xml:space="preserve">Mean </w:t>
            </w:r>
          </w:p>
          <w:p w14:paraId="623BB94F" w14:textId="115A3D50" w:rsidR="00391E09" w:rsidRPr="00655E61" w:rsidRDefault="00391E09" w:rsidP="00391E09">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3136D815" w14:textId="77777777" w:rsidR="00391E09" w:rsidRDefault="00391E09" w:rsidP="00391E09">
            <w:pPr>
              <w:pStyle w:val="MDPI42tablebody"/>
            </w:pPr>
            <w:r>
              <w:t>26.85</w:t>
            </w:r>
          </w:p>
          <w:p w14:paraId="2840FD84" w14:textId="6E6EFDA1" w:rsidR="0065735A" w:rsidRPr="00655E61" w:rsidRDefault="00697BC8" w:rsidP="00391E09">
            <w:pPr>
              <w:pStyle w:val="MDPI42tablebody"/>
            </w:pPr>
            <w:r>
              <w:t>2.71</w:t>
            </w:r>
          </w:p>
        </w:tc>
        <w:tc>
          <w:tcPr>
            <w:tcW w:w="1005" w:type="dxa"/>
            <w:tcBorders>
              <w:top w:val="single" w:sz="4" w:space="0" w:color="auto"/>
              <w:bottom w:val="nil"/>
            </w:tcBorders>
            <w:shd w:val="clear" w:color="auto" w:fill="auto"/>
            <w:vAlign w:val="center"/>
          </w:tcPr>
          <w:p w14:paraId="781A09EB" w14:textId="77777777" w:rsidR="00391E09" w:rsidRDefault="00391E09" w:rsidP="00391E09">
            <w:pPr>
              <w:pStyle w:val="MDPI42tablebody"/>
            </w:pPr>
            <w:r>
              <w:t>33.84</w:t>
            </w:r>
          </w:p>
          <w:p w14:paraId="604A876B" w14:textId="79E5EFA8" w:rsidR="0065735A" w:rsidRPr="00655E61" w:rsidRDefault="00697BC8" w:rsidP="00391E09">
            <w:pPr>
              <w:pStyle w:val="MDPI42tablebody"/>
            </w:pPr>
            <w:r>
              <w:t>2.61</w:t>
            </w:r>
          </w:p>
        </w:tc>
        <w:tc>
          <w:tcPr>
            <w:tcW w:w="1005" w:type="dxa"/>
            <w:tcBorders>
              <w:top w:val="single" w:sz="4" w:space="0" w:color="auto"/>
              <w:bottom w:val="nil"/>
            </w:tcBorders>
            <w:vAlign w:val="center"/>
          </w:tcPr>
          <w:p w14:paraId="026FD5AA" w14:textId="77777777" w:rsidR="00391E09" w:rsidRDefault="00391E09" w:rsidP="00391E09">
            <w:pPr>
              <w:pStyle w:val="MDPI42tablebody"/>
            </w:pPr>
            <w:r>
              <w:t>9.71</w:t>
            </w:r>
          </w:p>
          <w:p w14:paraId="5B21FEDC" w14:textId="00F69839" w:rsidR="0065735A" w:rsidRPr="00655E61" w:rsidRDefault="00697BC8" w:rsidP="00391E09">
            <w:pPr>
              <w:pStyle w:val="MDPI42tablebody"/>
            </w:pPr>
            <w:r>
              <w:t>6.08</w:t>
            </w:r>
          </w:p>
        </w:tc>
        <w:tc>
          <w:tcPr>
            <w:tcW w:w="1006" w:type="dxa"/>
            <w:tcBorders>
              <w:top w:val="single" w:sz="4" w:space="0" w:color="auto"/>
              <w:bottom w:val="nil"/>
              <w:right w:val="single" w:sz="4" w:space="0" w:color="auto"/>
            </w:tcBorders>
            <w:vAlign w:val="center"/>
          </w:tcPr>
          <w:p w14:paraId="3721D709" w14:textId="77777777" w:rsidR="00391E09" w:rsidRDefault="00391E09" w:rsidP="00391E09">
            <w:pPr>
              <w:pStyle w:val="MDPI42tablebody"/>
            </w:pPr>
            <w:r>
              <w:t>4.88</w:t>
            </w:r>
          </w:p>
          <w:p w14:paraId="1CA336E4" w14:textId="15155828" w:rsidR="0065735A" w:rsidRPr="00655E61" w:rsidRDefault="00697BC8" w:rsidP="00391E09">
            <w:pPr>
              <w:pStyle w:val="MDPI42tablebody"/>
            </w:pPr>
            <w:r>
              <w:t>2.68</w:t>
            </w:r>
          </w:p>
        </w:tc>
        <w:tc>
          <w:tcPr>
            <w:tcW w:w="1005" w:type="dxa"/>
            <w:tcBorders>
              <w:top w:val="single" w:sz="4" w:space="0" w:color="auto"/>
              <w:left w:val="single" w:sz="4" w:space="0" w:color="auto"/>
              <w:bottom w:val="nil"/>
            </w:tcBorders>
            <w:vAlign w:val="center"/>
          </w:tcPr>
          <w:p w14:paraId="1A97DF6C" w14:textId="77777777" w:rsidR="00391E09" w:rsidRDefault="00391E09" w:rsidP="00391E09">
            <w:pPr>
              <w:pStyle w:val="MDPI42tablebody"/>
            </w:pPr>
            <w:r>
              <w:t>18.57</w:t>
            </w:r>
          </w:p>
          <w:p w14:paraId="76504EB6" w14:textId="5F2ED63C" w:rsidR="0065735A" w:rsidRPr="00655E61" w:rsidRDefault="00697BC8" w:rsidP="00391E09">
            <w:pPr>
              <w:pStyle w:val="MDPI42tablebody"/>
            </w:pPr>
            <w:r>
              <w:t>3.04</w:t>
            </w:r>
          </w:p>
        </w:tc>
        <w:tc>
          <w:tcPr>
            <w:tcW w:w="1005" w:type="dxa"/>
            <w:tcBorders>
              <w:top w:val="single" w:sz="4" w:space="0" w:color="auto"/>
              <w:bottom w:val="nil"/>
            </w:tcBorders>
            <w:vAlign w:val="center"/>
          </w:tcPr>
          <w:p w14:paraId="6E9783F7" w14:textId="77777777" w:rsidR="00391E09" w:rsidRDefault="00391E09" w:rsidP="00391E09">
            <w:pPr>
              <w:pStyle w:val="MDPI42tablebody"/>
            </w:pPr>
            <w:r>
              <w:t>32.87</w:t>
            </w:r>
          </w:p>
          <w:p w14:paraId="034B81A8" w14:textId="2CB12838" w:rsidR="0065735A" w:rsidRPr="00655E61" w:rsidRDefault="00697BC8" w:rsidP="00391E09">
            <w:pPr>
              <w:pStyle w:val="MDPI42tablebody"/>
            </w:pPr>
            <w:r>
              <w:t>1.97</w:t>
            </w:r>
          </w:p>
        </w:tc>
        <w:tc>
          <w:tcPr>
            <w:tcW w:w="1005" w:type="dxa"/>
            <w:tcBorders>
              <w:top w:val="single" w:sz="4" w:space="0" w:color="auto"/>
              <w:bottom w:val="nil"/>
            </w:tcBorders>
            <w:vAlign w:val="center"/>
          </w:tcPr>
          <w:p w14:paraId="4510B861" w14:textId="77777777" w:rsidR="00391E09" w:rsidRDefault="00391E09" w:rsidP="00391E09">
            <w:pPr>
              <w:pStyle w:val="MDPI42tablebody"/>
            </w:pPr>
            <w:r>
              <w:t>7.37</w:t>
            </w:r>
          </w:p>
          <w:p w14:paraId="795FF8FF" w14:textId="0FA4E575" w:rsidR="0065735A" w:rsidRPr="00655E61" w:rsidRDefault="00697BC8" w:rsidP="00391E09">
            <w:pPr>
              <w:pStyle w:val="MDPI42tablebody"/>
            </w:pPr>
            <w:r>
              <w:t>4.29</w:t>
            </w:r>
          </w:p>
        </w:tc>
        <w:tc>
          <w:tcPr>
            <w:tcW w:w="1006" w:type="dxa"/>
            <w:tcBorders>
              <w:top w:val="single" w:sz="4" w:space="0" w:color="auto"/>
              <w:bottom w:val="nil"/>
            </w:tcBorders>
            <w:vAlign w:val="center"/>
          </w:tcPr>
          <w:p w14:paraId="4F6CF070" w14:textId="77777777" w:rsidR="00391E09" w:rsidRDefault="00391E09" w:rsidP="00391E09">
            <w:pPr>
              <w:pStyle w:val="MDPI42tablebody"/>
            </w:pPr>
            <w:r>
              <w:t>2.66</w:t>
            </w:r>
          </w:p>
          <w:p w14:paraId="6B08F1E0" w14:textId="4B892A77" w:rsidR="0065735A" w:rsidRPr="00655E61" w:rsidRDefault="00697BC8" w:rsidP="00391E09">
            <w:pPr>
              <w:pStyle w:val="MDPI42tablebody"/>
            </w:pPr>
            <w:r>
              <w:t>1.34</w:t>
            </w:r>
          </w:p>
        </w:tc>
      </w:tr>
      <w:tr w:rsidR="00391E09" w:rsidRPr="00655E61" w14:paraId="60B0BF1E" w14:textId="51341510" w:rsidTr="00391E09">
        <w:trPr>
          <w:trHeight w:val="360"/>
          <w:jc w:val="center"/>
        </w:trPr>
        <w:tc>
          <w:tcPr>
            <w:tcW w:w="1372" w:type="dxa"/>
            <w:vMerge/>
            <w:tcBorders>
              <w:top w:val="nil"/>
              <w:bottom w:val="nil"/>
            </w:tcBorders>
            <w:shd w:val="clear" w:color="auto" w:fill="auto"/>
            <w:vAlign w:val="center"/>
            <w:hideMark/>
          </w:tcPr>
          <w:p w14:paraId="1AE7C82F" w14:textId="77777777" w:rsidR="00391E09" w:rsidRPr="00655E61" w:rsidRDefault="00391E09" w:rsidP="00391E09">
            <w:pPr>
              <w:pStyle w:val="MDPI42tablebody"/>
            </w:pPr>
          </w:p>
        </w:tc>
        <w:tc>
          <w:tcPr>
            <w:tcW w:w="1005" w:type="dxa"/>
            <w:tcBorders>
              <w:top w:val="nil"/>
              <w:bottom w:val="nil"/>
              <w:right w:val="single" w:sz="4" w:space="0" w:color="auto"/>
            </w:tcBorders>
            <w:shd w:val="clear" w:color="auto" w:fill="auto"/>
            <w:vAlign w:val="center"/>
            <w:hideMark/>
          </w:tcPr>
          <w:p w14:paraId="48F77071" w14:textId="11B45443" w:rsidR="00391E09" w:rsidRPr="00655E61" w:rsidRDefault="00391E09" w:rsidP="00391E09">
            <w:pPr>
              <w:pStyle w:val="MDPI42tablebody"/>
            </w:pPr>
            <w:r>
              <w:t>Min</w:t>
            </w:r>
          </w:p>
        </w:tc>
        <w:tc>
          <w:tcPr>
            <w:tcW w:w="1005" w:type="dxa"/>
            <w:tcBorders>
              <w:top w:val="nil"/>
              <w:left w:val="single" w:sz="4" w:space="0" w:color="auto"/>
              <w:bottom w:val="nil"/>
            </w:tcBorders>
            <w:shd w:val="clear" w:color="auto" w:fill="auto"/>
            <w:vAlign w:val="center"/>
          </w:tcPr>
          <w:p w14:paraId="57A16FD3" w14:textId="64CA2BF2" w:rsidR="00391E09" w:rsidRPr="00655E61" w:rsidRDefault="00391E09" w:rsidP="00391E09">
            <w:pPr>
              <w:pStyle w:val="MDPI42tablebody"/>
            </w:pPr>
            <w:r>
              <w:t>17.5</w:t>
            </w:r>
          </w:p>
        </w:tc>
        <w:tc>
          <w:tcPr>
            <w:tcW w:w="1005" w:type="dxa"/>
            <w:tcBorders>
              <w:top w:val="nil"/>
              <w:bottom w:val="nil"/>
            </w:tcBorders>
            <w:shd w:val="clear" w:color="auto" w:fill="auto"/>
            <w:vAlign w:val="center"/>
          </w:tcPr>
          <w:p w14:paraId="674BC425" w14:textId="0B6F3E87" w:rsidR="00391E09" w:rsidRPr="00655E61" w:rsidRDefault="00391E09" w:rsidP="00391E09">
            <w:pPr>
              <w:pStyle w:val="MDPI42tablebody"/>
            </w:pPr>
            <w:r>
              <w:t>1.7</w:t>
            </w:r>
          </w:p>
        </w:tc>
        <w:tc>
          <w:tcPr>
            <w:tcW w:w="1005" w:type="dxa"/>
            <w:tcBorders>
              <w:top w:val="nil"/>
              <w:bottom w:val="nil"/>
            </w:tcBorders>
            <w:vAlign w:val="center"/>
          </w:tcPr>
          <w:p w14:paraId="7477F28E" w14:textId="4BD65ACF" w:rsidR="00391E09" w:rsidRPr="00655E61" w:rsidRDefault="00391E09" w:rsidP="00391E09">
            <w:pPr>
              <w:pStyle w:val="MDPI42tablebody"/>
            </w:pPr>
            <w:r>
              <w:t>1.0</w:t>
            </w:r>
          </w:p>
        </w:tc>
        <w:tc>
          <w:tcPr>
            <w:tcW w:w="1006" w:type="dxa"/>
            <w:tcBorders>
              <w:top w:val="nil"/>
              <w:bottom w:val="nil"/>
              <w:right w:val="single" w:sz="4" w:space="0" w:color="auto"/>
            </w:tcBorders>
            <w:vAlign w:val="center"/>
          </w:tcPr>
          <w:p w14:paraId="38DC628E" w14:textId="368C85AA" w:rsidR="00391E09" w:rsidRPr="00655E61" w:rsidRDefault="00391E09" w:rsidP="00391E09">
            <w:pPr>
              <w:pStyle w:val="MDPI42tablebody"/>
            </w:pPr>
            <w:r>
              <w:t>1.55</w:t>
            </w:r>
          </w:p>
        </w:tc>
        <w:tc>
          <w:tcPr>
            <w:tcW w:w="1005" w:type="dxa"/>
            <w:tcBorders>
              <w:top w:val="nil"/>
              <w:left w:val="single" w:sz="4" w:space="0" w:color="auto"/>
              <w:bottom w:val="nil"/>
            </w:tcBorders>
            <w:vAlign w:val="center"/>
          </w:tcPr>
          <w:p w14:paraId="51DEDD43" w14:textId="307E4687" w:rsidR="00391E09" w:rsidRPr="00655E61" w:rsidRDefault="00391E09" w:rsidP="00391E09">
            <w:pPr>
              <w:pStyle w:val="MDPI42tablebody"/>
            </w:pPr>
            <w:r>
              <w:t>8.2</w:t>
            </w:r>
          </w:p>
        </w:tc>
        <w:tc>
          <w:tcPr>
            <w:tcW w:w="1005" w:type="dxa"/>
            <w:tcBorders>
              <w:top w:val="nil"/>
              <w:bottom w:val="nil"/>
            </w:tcBorders>
            <w:vAlign w:val="center"/>
          </w:tcPr>
          <w:p w14:paraId="2AF87248" w14:textId="12ED79CC" w:rsidR="00391E09" w:rsidRPr="00655E61" w:rsidRDefault="00391E09" w:rsidP="00391E09">
            <w:pPr>
              <w:pStyle w:val="MDPI42tablebody"/>
            </w:pPr>
            <w:r>
              <w:t>16.3</w:t>
            </w:r>
          </w:p>
        </w:tc>
        <w:tc>
          <w:tcPr>
            <w:tcW w:w="1005" w:type="dxa"/>
            <w:tcBorders>
              <w:top w:val="nil"/>
              <w:bottom w:val="nil"/>
            </w:tcBorders>
            <w:vAlign w:val="center"/>
          </w:tcPr>
          <w:p w14:paraId="46B02F18" w14:textId="3401CAAD" w:rsidR="00391E09" w:rsidRPr="00655E61" w:rsidRDefault="00391E09" w:rsidP="00391E09">
            <w:pPr>
              <w:pStyle w:val="MDPI42tablebody"/>
            </w:pPr>
            <w:r>
              <w:t>1.0</w:t>
            </w:r>
          </w:p>
        </w:tc>
        <w:tc>
          <w:tcPr>
            <w:tcW w:w="1006" w:type="dxa"/>
            <w:tcBorders>
              <w:top w:val="nil"/>
              <w:bottom w:val="nil"/>
            </w:tcBorders>
            <w:vAlign w:val="center"/>
          </w:tcPr>
          <w:p w14:paraId="5618D5DC" w14:textId="1D6C0FE8" w:rsidR="00391E09" w:rsidRPr="00655E61" w:rsidRDefault="00391E09" w:rsidP="00391E09">
            <w:pPr>
              <w:pStyle w:val="MDPI42tablebody"/>
            </w:pPr>
            <w:r>
              <w:t>0.93</w:t>
            </w:r>
          </w:p>
        </w:tc>
      </w:tr>
      <w:tr w:rsidR="00391E09" w:rsidRPr="00655E61" w14:paraId="06D02F79" w14:textId="16E3F9AB" w:rsidTr="00391E09">
        <w:trPr>
          <w:trHeight w:val="360"/>
          <w:jc w:val="center"/>
        </w:trPr>
        <w:tc>
          <w:tcPr>
            <w:tcW w:w="1372" w:type="dxa"/>
            <w:vMerge/>
            <w:tcBorders>
              <w:top w:val="nil"/>
              <w:bottom w:val="single" w:sz="4" w:space="0" w:color="auto"/>
            </w:tcBorders>
            <w:shd w:val="clear" w:color="auto" w:fill="auto"/>
            <w:vAlign w:val="center"/>
            <w:hideMark/>
          </w:tcPr>
          <w:p w14:paraId="5CD29893" w14:textId="77777777" w:rsidR="00391E09" w:rsidRPr="00655E61" w:rsidRDefault="00391E09" w:rsidP="00391E09">
            <w:pPr>
              <w:pStyle w:val="MDPI42tablebody"/>
            </w:pPr>
          </w:p>
        </w:tc>
        <w:tc>
          <w:tcPr>
            <w:tcW w:w="1005" w:type="dxa"/>
            <w:tcBorders>
              <w:top w:val="nil"/>
              <w:bottom w:val="single" w:sz="4" w:space="0" w:color="auto"/>
              <w:right w:val="single" w:sz="4" w:space="0" w:color="auto"/>
            </w:tcBorders>
            <w:shd w:val="clear" w:color="auto" w:fill="auto"/>
            <w:vAlign w:val="center"/>
            <w:hideMark/>
          </w:tcPr>
          <w:p w14:paraId="1634156C" w14:textId="05509509" w:rsidR="00391E09" w:rsidRPr="00655E61" w:rsidRDefault="00391E09" w:rsidP="00391E09">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72697CA" w14:textId="6B1E906E" w:rsidR="00391E09" w:rsidRPr="00655E61" w:rsidRDefault="00391E09" w:rsidP="00391E09">
            <w:pPr>
              <w:pStyle w:val="MDPI42tablebody"/>
            </w:pPr>
            <w:r>
              <w:t>32.9</w:t>
            </w:r>
          </w:p>
        </w:tc>
        <w:tc>
          <w:tcPr>
            <w:tcW w:w="1005" w:type="dxa"/>
            <w:tcBorders>
              <w:top w:val="nil"/>
              <w:bottom w:val="single" w:sz="4" w:space="0" w:color="auto"/>
            </w:tcBorders>
            <w:shd w:val="clear" w:color="auto" w:fill="auto"/>
            <w:vAlign w:val="center"/>
          </w:tcPr>
          <w:p w14:paraId="4E9A0C21" w14:textId="5A9F95CE" w:rsidR="00391E09" w:rsidRPr="00655E61" w:rsidRDefault="00391E09" w:rsidP="00391E09">
            <w:pPr>
              <w:pStyle w:val="MDPI42tablebody"/>
            </w:pPr>
            <w:r>
              <w:t>38.0</w:t>
            </w:r>
          </w:p>
        </w:tc>
        <w:tc>
          <w:tcPr>
            <w:tcW w:w="1005" w:type="dxa"/>
            <w:tcBorders>
              <w:top w:val="nil"/>
              <w:bottom w:val="single" w:sz="4" w:space="0" w:color="auto"/>
            </w:tcBorders>
            <w:vAlign w:val="center"/>
          </w:tcPr>
          <w:p w14:paraId="18B78B90" w14:textId="4DAE02E2" w:rsidR="00391E09" w:rsidRPr="00655E61" w:rsidRDefault="00391E09" w:rsidP="00391E09">
            <w:pPr>
              <w:pStyle w:val="MDPI42tablebody"/>
            </w:pPr>
            <w:r>
              <w:t>178.0</w:t>
            </w:r>
          </w:p>
        </w:tc>
        <w:tc>
          <w:tcPr>
            <w:tcW w:w="1006" w:type="dxa"/>
            <w:tcBorders>
              <w:top w:val="nil"/>
              <w:bottom w:val="single" w:sz="4" w:space="0" w:color="auto"/>
              <w:right w:val="single" w:sz="4" w:space="0" w:color="auto"/>
            </w:tcBorders>
            <w:vAlign w:val="center"/>
          </w:tcPr>
          <w:p w14:paraId="560D21DB" w14:textId="429E7AD6" w:rsidR="00391E09" w:rsidRPr="00655E61" w:rsidRDefault="00391E09" w:rsidP="00391E09">
            <w:pPr>
              <w:pStyle w:val="MDPI42tablebody"/>
            </w:pPr>
            <w:r>
              <w:t>15.5</w:t>
            </w:r>
          </w:p>
        </w:tc>
        <w:tc>
          <w:tcPr>
            <w:tcW w:w="1005" w:type="dxa"/>
            <w:tcBorders>
              <w:top w:val="nil"/>
              <w:left w:val="single" w:sz="4" w:space="0" w:color="auto"/>
              <w:bottom w:val="single" w:sz="4" w:space="0" w:color="auto"/>
            </w:tcBorders>
            <w:vAlign w:val="center"/>
          </w:tcPr>
          <w:p w14:paraId="4832D070" w14:textId="6E2D75AF" w:rsidR="00391E09" w:rsidRPr="00655E61" w:rsidRDefault="00391E09" w:rsidP="00391E09">
            <w:pPr>
              <w:pStyle w:val="MDPI42tablebody"/>
            </w:pPr>
            <w:r>
              <w:t>28.1</w:t>
            </w:r>
          </w:p>
        </w:tc>
        <w:tc>
          <w:tcPr>
            <w:tcW w:w="1005" w:type="dxa"/>
            <w:tcBorders>
              <w:top w:val="nil"/>
              <w:bottom w:val="single" w:sz="4" w:space="0" w:color="auto"/>
            </w:tcBorders>
            <w:vAlign w:val="center"/>
          </w:tcPr>
          <w:p w14:paraId="7DA9651D" w14:textId="6AEA0A56" w:rsidR="00391E09" w:rsidRPr="00655E61" w:rsidRDefault="00391E09" w:rsidP="00391E09">
            <w:pPr>
              <w:pStyle w:val="MDPI42tablebody"/>
            </w:pPr>
            <w:r>
              <w:t>36.3</w:t>
            </w:r>
          </w:p>
        </w:tc>
        <w:tc>
          <w:tcPr>
            <w:tcW w:w="1005" w:type="dxa"/>
            <w:tcBorders>
              <w:top w:val="nil"/>
              <w:bottom w:val="single" w:sz="4" w:space="0" w:color="auto"/>
            </w:tcBorders>
            <w:vAlign w:val="center"/>
          </w:tcPr>
          <w:p w14:paraId="2FE69CED" w14:textId="040919DB" w:rsidR="00391E09" w:rsidRPr="00655E61" w:rsidRDefault="00391E09" w:rsidP="00391E09">
            <w:pPr>
              <w:pStyle w:val="MDPI42tablebody"/>
            </w:pPr>
            <w:r>
              <w:t>174.0</w:t>
            </w:r>
          </w:p>
        </w:tc>
        <w:tc>
          <w:tcPr>
            <w:tcW w:w="1006" w:type="dxa"/>
            <w:tcBorders>
              <w:top w:val="nil"/>
              <w:bottom w:val="single" w:sz="4" w:space="0" w:color="auto"/>
            </w:tcBorders>
            <w:vAlign w:val="center"/>
          </w:tcPr>
          <w:p w14:paraId="42EDC2E7" w14:textId="45F75D1A" w:rsidR="00391E09" w:rsidRPr="00655E61" w:rsidRDefault="00391E09" w:rsidP="00391E09">
            <w:pPr>
              <w:pStyle w:val="MDPI42tablebody"/>
            </w:pPr>
            <w:r>
              <w:t>6.6</w:t>
            </w:r>
          </w:p>
        </w:tc>
      </w:tr>
    </w:tbl>
    <w:p w14:paraId="7FD9FC20" w14:textId="77777777" w:rsidR="005F3142" w:rsidRDefault="005F3142" w:rsidP="00890CD4">
      <w:pPr>
        <w:pStyle w:val="MDPI31text"/>
        <w:ind w:left="0" w:firstLine="0"/>
      </w:pPr>
    </w:p>
    <w:p w14:paraId="28653FC0" w14:textId="77777777" w:rsidR="008D3E09" w:rsidRDefault="008D3E09" w:rsidP="009A445C">
      <w:pPr>
        <w:pStyle w:val="MDPI21heading1"/>
      </w:pPr>
      <w:bookmarkStart w:id="19" w:name="page3"/>
      <w:bookmarkEnd w:id="19"/>
    </w:p>
    <w:p w14:paraId="4F1C628C" w14:textId="36B3BCF8" w:rsidR="009A445C" w:rsidRDefault="009A445C" w:rsidP="009A445C">
      <w:pPr>
        <w:pStyle w:val="MDPI21heading1"/>
      </w:pPr>
      <w:r w:rsidRPr="00325902">
        <w:t>4. Discussion</w:t>
      </w:r>
    </w:p>
    <w:p w14:paraId="4DF1235C" w14:textId="5BAD77BF" w:rsidR="00221AA8" w:rsidRDefault="00221AA8" w:rsidP="00221AA8">
      <w:pPr>
        <w:pStyle w:val="MDPI31text"/>
      </w:pPr>
      <w:r w:rsidRPr="00FD48A4">
        <w:t xml:space="preserve">Overall, </w:t>
      </w:r>
      <w:r w:rsidR="009752CF">
        <w:t>oyster</w:t>
      </w:r>
      <w:r w:rsidRPr="00FD48A4">
        <w:t xml:space="preserve"> settlement increased over the course of the study and peak settlement shifted from </w:t>
      </w:r>
      <w:r w:rsidR="00F5057C">
        <w:t xml:space="preserve">April </w:t>
      </w:r>
      <w:r w:rsidRPr="00FD48A4">
        <w:t xml:space="preserve">to </w:t>
      </w:r>
      <w:r w:rsidR="00F5057C">
        <w:t>September</w:t>
      </w:r>
      <w:r w:rsidRPr="00FD48A4">
        <w:t xml:space="preserve">. Reefs that experienced a minor peak in May as opposed to April tended to yield more spat per shell both annually and during the primary settlement period. </w:t>
      </w:r>
      <w:r>
        <w:t>Unfortunately, d</w:t>
      </w:r>
      <w:r w:rsidRPr="00E5672A">
        <w:t>ue to the severity of Hurricane Matthew, spat trees were not collected in September and October 2016 except for one tree (SA4) during September due to it being accessible by land.</w:t>
      </w:r>
      <w:r>
        <w:t xml:space="preserve"> Except for the first year of the study (2015), all other years showed two peaks in settlement: a small peak that occurred in the spring and a large peak in September. It is unclear whether this second and high peak in settlement reflected in later years would have also been observed in 2016</w:t>
      </w:r>
      <w:r w:rsidR="00101EAB">
        <w:t xml:space="preserve"> given the period of missing data</w:t>
      </w:r>
      <w:r>
        <w:t xml:space="preserve">. </w:t>
      </w:r>
      <w:r w:rsidRPr="006B1741">
        <w:t>In general, oysters in more southern portions of their range exhibit longer spawning periods than their more northern counterparts</w:t>
      </w:r>
      <w:r>
        <w:t xml:space="preserve"> </w:t>
      </w:r>
      <w:r w:rsidR="004E3CC5">
        <w:t>[43]</w:t>
      </w:r>
      <w:r>
        <w:t xml:space="preserve">. Peak settlement in September has been found in North Carolina </w:t>
      </w:r>
      <w:r w:rsidR="004E3CC5">
        <w:t>[86]</w:t>
      </w:r>
      <w:r>
        <w:t xml:space="preserve"> and North Inlet, South Carolina </w:t>
      </w:r>
      <w:r w:rsidR="004E3CC5">
        <w:t>[51]</w:t>
      </w:r>
      <w:r w:rsidR="006F22C0">
        <w:t xml:space="preserve">, as well as October in Sapelo Sound, Georgia </w:t>
      </w:r>
      <w:r w:rsidR="004E3CC5">
        <w:t>[55, 56]</w:t>
      </w:r>
      <w:r w:rsidR="006F22C0">
        <w:t>.</w:t>
      </w:r>
      <w:r>
        <w:t xml:space="preserve"> The length of the settlement period in this study (April – </w:t>
      </w:r>
      <w:r w:rsidR="00A90590">
        <w:t>October</w:t>
      </w:r>
      <w:r>
        <w:t xml:space="preserve">) was like other studies in similar latitudes along the southeastern United States and Gulf of Mexico which found peaks in both spring and </w:t>
      </w:r>
      <w:del w:id="20" w:author="Dunnigan, Shannon" w:date="2024-03-15T15:59:00Z">
        <w:r w:rsidDel="00A122F9">
          <w:delText>late summer</w:delText>
        </w:r>
      </w:del>
      <w:ins w:id="21" w:author="Dunnigan, Shannon" w:date="2024-03-15T15:59:00Z">
        <w:r w:rsidR="00A122F9">
          <w:t>early fall</w:t>
        </w:r>
      </w:ins>
      <w:r>
        <w:t xml:space="preserve"> </w:t>
      </w:r>
      <w:r w:rsidR="00143760">
        <w:t>[51, 64, 71, 87-92]</w:t>
      </w:r>
      <w:r>
        <w:t>. This study therefore complements previously established settlement period</w:t>
      </w:r>
      <w:r w:rsidR="006F22C0">
        <w:t>s, however, these previous studies include</w:t>
      </w:r>
      <w:ins w:id="22" w:author="Dunnigan, Shannon" w:date="2024-03-15T15:59:00Z">
        <w:r w:rsidR="00A122F9">
          <w:t xml:space="preserve"> both</w:t>
        </w:r>
      </w:ins>
      <w:r w:rsidR="006F22C0">
        <w:t xml:space="preserve"> intertidal and subtidal eastern oyster reefs</w:t>
      </w:r>
      <w:r>
        <w:t>.</w:t>
      </w:r>
    </w:p>
    <w:p w14:paraId="250202CE" w14:textId="5DC94820" w:rsidR="006A29FB" w:rsidRDefault="00890CD4" w:rsidP="009E3A92">
      <w:pPr>
        <w:pStyle w:val="MDPI31text"/>
      </w:pPr>
      <w:r w:rsidRPr="00241678">
        <w:t xml:space="preserve">Within the GTM estuary, there </w:t>
      </w:r>
      <w:r w:rsidR="00241678">
        <w:t>were</w:t>
      </w:r>
      <w:r w:rsidRPr="00241678">
        <w:t xml:space="preserve"> differences between regions </w:t>
      </w:r>
      <w:r w:rsidR="0018024A">
        <w:t xml:space="preserve">and across years </w:t>
      </w:r>
      <w:r w:rsidRPr="00241678">
        <w:t xml:space="preserve">in levels of </w:t>
      </w:r>
      <w:r w:rsidR="009752CF">
        <w:t>oyster</w:t>
      </w:r>
      <w:r w:rsidRPr="00241678">
        <w:t xml:space="preserve"> settlement. </w:t>
      </w:r>
      <w:r w:rsidR="009E3A92">
        <w:t>T</w:t>
      </w:r>
      <w:r w:rsidRPr="00241678">
        <w:t>he Tolomato River (TR) region consistently yielded the highest spat averages throughout the duration of this study</w:t>
      </w:r>
      <w:r w:rsidR="00241678">
        <w:t xml:space="preserve">. </w:t>
      </w:r>
      <w:r w:rsidR="0013240F" w:rsidRPr="00241678">
        <w:t>The TR region was established in September 2015 (seven months later than the other regions) and was initially one</w:t>
      </w:r>
      <w:r w:rsidR="0013240F">
        <w:t xml:space="preserve"> tree on a</w:t>
      </w:r>
      <w:r w:rsidR="0013240F" w:rsidRPr="00241678">
        <w:t xml:space="preserve"> natural reef (TR1).</w:t>
      </w:r>
      <w:r w:rsidR="0013240F">
        <w:t xml:space="preserve"> Two more trees were installed in 2016 (TR2 and TR3); however, u</w:t>
      </w:r>
      <w:r w:rsidR="00241678">
        <w:t xml:space="preserve">nlike trees deployed in the other regions of the project, </w:t>
      </w:r>
      <w:r w:rsidR="0013240F">
        <w:t>these were</w:t>
      </w:r>
      <w:r w:rsidRPr="00241678">
        <w:t xml:space="preserve"> deployed </w:t>
      </w:r>
      <w:r w:rsidR="00956650">
        <w:t>on the ends of a 0.3 km stretch</w:t>
      </w:r>
      <w:r w:rsidR="006A29FB">
        <w:t xml:space="preserve"> of an enhancement project by the GTMNERR and Northeast Florida Aquatic Preserves</w:t>
      </w:r>
      <w:r w:rsidR="00956650">
        <w:t xml:space="preserve"> at Wright’s Landing.</w:t>
      </w:r>
      <w:r w:rsidR="006A29FB">
        <w:t xml:space="preserve"> </w:t>
      </w:r>
    </w:p>
    <w:p w14:paraId="23FD91EA" w14:textId="448FE7C4" w:rsidR="0013240F" w:rsidRDefault="00BF2A35" w:rsidP="00DE5BDE">
      <w:pPr>
        <w:pStyle w:val="MDPI31text"/>
      </w:pPr>
      <w:r>
        <w:t xml:space="preserve">The settlement success was often higher in the trees deployed along the constructed reefs compared to the tree across the river </w:t>
      </w:r>
      <w:r w:rsidR="00956650">
        <w:t>on</w:t>
      </w:r>
      <w:r>
        <w:t xml:space="preserve"> a natural oyster reef, leading to the high </w:t>
      </w:r>
      <w:r>
        <w:lastRenderedPageBreak/>
        <w:t>variation in the region over the course of the study.</w:t>
      </w:r>
      <w:r w:rsidR="00956650">
        <w:t xml:space="preserve"> </w:t>
      </w:r>
      <w:r w:rsidR="00FC22C9" w:rsidRPr="006B1741">
        <w:t>While the higher spat average at Wright’s Landing reefs could be indicative of artificial reef success, it is also possible that open exposure to water</w:t>
      </w:r>
      <w:r w:rsidR="0013240F" w:rsidRPr="006B1741">
        <w:t xml:space="preserve"> and</w:t>
      </w:r>
      <w:r w:rsidR="00FC22C9" w:rsidRPr="006B1741">
        <w:t xml:space="preserve"> lack of competing structure in the area</w:t>
      </w:r>
      <w:r w:rsidR="0013240F" w:rsidRPr="006B1741">
        <w:t xml:space="preserve"> influenced settlement rates as this bank of the shoreline did not have natural oyster reefs present prior to the installation of the constructed reefs. </w:t>
      </w:r>
      <w:r w:rsidR="00575A53">
        <w:t xml:space="preserve">In addition to the installed artificial reef, this shoreline is also protected by a </w:t>
      </w:r>
      <w:r w:rsidR="008D33C8">
        <w:t xml:space="preserve">well-documented </w:t>
      </w:r>
      <w:r w:rsidR="00575A53">
        <w:t xml:space="preserve">sandbar </w:t>
      </w:r>
      <w:r w:rsidR="006C2654">
        <w:t>[93]</w:t>
      </w:r>
      <w:r w:rsidR="008D33C8">
        <w:t xml:space="preserve"> </w:t>
      </w:r>
      <w:r w:rsidR="00575A53">
        <w:t>that protrudes out into the river along the length of the installation.</w:t>
      </w:r>
      <w:r w:rsidR="00956650">
        <w:t xml:space="preserve"> It is possible that entrapment by the sandbar may have influenced </w:t>
      </w:r>
      <w:r w:rsidR="006C2654">
        <w:t>the settlement</w:t>
      </w:r>
      <w:r w:rsidR="00956650">
        <w:t xml:space="preserve"> rate at these two trees.</w:t>
      </w:r>
    </w:p>
    <w:p w14:paraId="7393DC06" w14:textId="16619CA9" w:rsidR="00EB6601" w:rsidRDefault="00965781" w:rsidP="008B60F4">
      <w:pPr>
        <w:pStyle w:val="MDPI31text"/>
      </w:pPr>
      <w:r>
        <w:t xml:space="preserve">The differential flushing, tidal, </w:t>
      </w:r>
      <w:r w:rsidR="00EB6601">
        <w:t xml:space="preserve">and </w:t>
      </w:r>
      <w:r>
        <w:t>stratification</w:t>
      </w:r>
      <w:r w:rsidR="00EB6601">
        <w:t xml:space="preserve"> regimes</w:t>
      </w:r>
      <w:r>
        <w:t xml:space="preserve"> across regions make comparisons across field studies difficult, </w:t>
      </w:r>
      <w:r w:rsidR="008D33C8">
        <w:t xml:space="preserve">all the </w:t>
      </w:r>
      <w:r>
        <w:t>while emphasizing the importance of place-based studies to establish patterns. Oyster larvae are relatively weak swimmers and influenced by regional circulation patterns.</w:t>
      </w:r>
      <w:r w:rsidR="00FF1CFB">
        <w:t xml:space="preserve"> D</w:t>
      </w:r>
      <w:r w:rsidR="00FF1CFB" w:rsidRPr="0066123A">
        <w:t>ifferences</w:t>
      </w:r>
      <w:r w:rsidR="00FF1CFB">
        <w:t xml:space="preserve"> in </w:t>
      </w:r>
      <w:r w:rsidR="009752CF">
        <w:t>oyster</w:t>
      </w:r>
      <w:r w:rsidR="00FF1CFB">
        <w:t xml:space="preserve"> settlement</w:t>
      </w:r>
      <w:r w:rsidR="00FF1CFB" w:rsidRPr="0066123A">
        <w:t xml:space="preserve"> between two tributaries</w:t>
      </w:r>
      <w:r w:rsidR="00FF1CFB">
        <w:t xml:space="preserve"> in the Chesapeake Bay in Maryland, USA, </w:t>
      </w:r>
      <w:r w:rsidR="00FF1CFB" w:rsidRPr="0066123A">
        <w:t xml:space="preserve">were </w:t>
      </w:r>
      <w:r w:rsidR="00FF1CFB">
        <w:t>found to likely be the</w:t>
      </w:r>
      <w:r w:rsidR="00FF1CFB" w:rsidRPr="0066123A">
        <w:t xml:space="preserve"> result of different circulation patterns that exposed the less productive tributary to fewer larvae,</w:t>
      </w:r>
      <w:r w:rsidR="00FF1CFB">
        <w:t xml:space="preserve"> no matter the source of their larvae </w:t>
      </w:r>
      <w:r w:rsidR="006C2654">
        <w:t xml:space="preserve">[94]. </w:t>
      </w:r>
      <w:r>
        <w:t>In addition to the TR region, t</w:t>
      </w:r>
      <w:r w:rsidRPr="00241678">
        <w:t>he Saint Augustine (SA) region also had high</w:t>
      </w:r>
      <w:r w:rsidR="009752CF">
        <w:t xml:space="preserve"> counts of spat</w:t>
      </w:r>
      <w:r>
        <w:t xml:space="preserve"> in this study</w:t>
      </w:r>
      <w:r w:rsidRPr="00241678">
        <w:t xml:space="preserve">. </w:t>
      </w:r>
      <w:r>
        <w:t xml:space="preserve">Recent hydrodynamic studies of </w:t>
      </w:r>
      <w:r w:rsidRPr="00241678">
        <w:t>the GTM estuary</w:t>
      </w:r>
      <w:r>
        <w:t xml:space="preserve"> characterized </w:t>
      </w:r>
      <w:r w:rsidRPr="00241678">
        <w:t xml:space="preserve">the residence times </w:t>
      </w:r>
      <w:r w:rsidR="008D33C8">
        <w:t xml:space="preserve">of watersheds in the estuary </w:t>
      </w:r>
      <w:r>
        <w:t xml:space="preserve">and the watershed in which the trees were deployed for the SA region </w:t>
      </w:r>
      <w:r w:rsidR="008D33C8">
        <w:t>was found to have a residence time</w:t>
      </w:r>
      <w:r>
        <w:t xml:space="preserve"> exceeding 30 days </w:t>
      </w:r>
      <w:r w:rsidR="006C2654">
        <w:t xml:space="preserve">[62]. </w:t>
      </w:r>
      <w:r w:rsidRPr="00241678">
        <w:t xml:space="preserve">The TR region was also found to have a </w:t>
      </w:r>
      <w:r w:rsidR="0096522B">
        <w:t>relatively long</w:t>
      </w:r>
      <w:r w:rsidR="0096522B" w:rsidRPr="00241678">
        <w:t xml:space="preserve"> </w:t>
      </w:r>
      <w:r w:rsidRPr="00241678">
        <w:t>residence</w:t>
      </w:r>
      <w:r w:rsidR="00214E45">
        <w:t xml:space="preserve"> time</w:t>
      </w:r>
      <w:r w:rsidRPr="00241678">
        <w:t xml:space="preserve"> at 16.1 days. The </w:t>
      </w:r>
      <w:r w:rsidR="0096522B">
        <w:t>longer</w:t>
      </w:r>
      <w:r w:rsidR="0096522B" w:rsidRPr="00241678">
        <w:t xml:space="preserve"> </w:t>
      </w:r>
      <w:r w:rsidRPr="00241678">
        <w:t xml:space="preserve">residence times of these regions could allow for </w:t>
      </w:r>
      <w:r w:rsidR="00FF1CFB">
        <w:t xml:space="preserve">longer periods of time for the </w:t>
      </w:r>
      <w:r w:rsidRPr="00241678">
        <w:t>oyster larva</w:t>
      </w:r>
      <w:r w:rsidR="00FF1CFB">
        <w:t>e</w:t>
      </w:r>
      <w:r w:rsidRPr="00241678">
        <w:t xml:space="preserve"> suspended in the water column to settle</w:t>
      </w:r>
      <w:r w:rsidR="00FF1CFB">
        <w:t xml:space="preserve"> compared to regions with shorter residence times</w:t>
      </w:r>
      <w:r w:rsidRPr="00241678">
        <w:t>.</w:t>
      </w:r>
      <w:r w:rsidR="00091868">
        <w:t xml:space="preserve"> </w:t>
      </w:r>
    </w:p>
    <w:p w14:paraId="790E01DC" w14:textId="54514577" w:rsidR="00117ADA" w:rsidRDefault="0021236B" w:rsidP="008279DB">
      <w:pPr>
        <w:pStyle w:val="MDPI31text"/>
      </w:pPr>
      <w:r>
        <w:t xml:space="preserve">SA and FM were found to have some of the highest densities of oysters during the GTMNERR pilot </w:t>
      </w:r>
      <w:r w:rsidR="00971FB4">
        <w:t xml:space="preserve">oyster </w:t>
      </w:r>
      <w:r>
        <w:t>monitoring project in 2014-2016</w:t>
      </w:r>
      <w:r w:rsidR="006C2654">
        <w:t xml:space="preserve"> [59]</w:t>
      </w:r>
      <w:r>
        <w:t xml:space="preserve"> but </w:t>
      </w:r>
      <w:r w:rsidR="00C71707">
        <w:t>had</w:t>
      </w:r>
      <w:r>
        <w:t xml:space="preserve"> relatively low or the lowest spat </w:t>
      </w:r>
      <w:r w:rsidR="009752CF">
        <w:t>counts</w:t>
      </w:r>
      <w:r>
        <w:t xml:space="preserve"> during this study. Due to the quantity of oyster reefs in those regions, occupying a large spatial area, perhaps the settlement was lower on the </w:t>
      </w:r>
      <w:r w:rsidR="00971FB4">
        <w:t xml:space="preserve">trees </w:t>
      </w:r>
      <w:r>
        <w:t xml:space="preserve">given the amount of other available space </w:t>
      </w:r>
      <w:r w:rsidR="00971FB4">
        <w:t xml:space="preserve">for spat </w:t>
      </w:r>
      <w:r>
        <w:t xml:space="preserve">to settle. </w:t>
      </w:r>
      <w:r w:rsidR="009752CF">
        <w:t>Oyster</w:t>
      </w:r>
      <w:r w:rsidR="00C71707">
        <w:t xml:space="preserve"> settlement probability has been found to be higher on larger patches of reefs, but average settler densities are often higher on smaller patches </w:t>
      </w:r>
      <w:r w:rsidR="006C2654">
        <w:t>[95]</w:t>
      </w:r>
      <w:r w:rsidR="00C71707">
        <w:t>. Additionally, t</w:t>
      </w:r>
      <w:r>
        <w:t xml:space="preserve">he higher </w:t>
      </w:r>
      <w:r w:rsidR="00971FB4">
        <w:t xml:space="preserve">density of spat </w:t>
      </w:r>
      <w:r>
        <w:t xml:space="preserve">found in the TR on the constructed reef </w:t>
      </w:r>
      <w:r w:rsidR="00971FB4">
        <w:t xml:space="preserve">shoreline </w:t>
      </w:r>
      <w:r>
        <w:t>could likely resemble the effect of smaller patch reefs as they were more isolated from the natural oyster reefs in the area.</w:t>
      </w:r>
      <w:r w:rsidR="00117ADA">
        <w:t xml:space="preserve"> </w:t>
      </w:r>
    </w:p>
    <w:p w14:paraId="24D27904" w14:textId="7DF810D6" w:rsidR="00EF2A33" w:rsidRDefault="009E3A92" w:rsidP="006932B5">
      <w:pPr>
        <w:pStyle w:val="MDPI31text"/>
      </w:pPr>
      <w:r>
        <w:t xml:space="preserve">This study did not provide enough replication to quantify the effects of proximity to deep channels versus feeder creeks in </w:t>
      </w:r>
      <w:r w:rsidR="009752CF">
        <w:t>oyster</w:t>
      </w:r>
      <w:r>
        <w:t xml:space="preserve"> settlement in the GTM estuary, however there were trees deployed within the regions in both types of habita</w:t>
      </w:r>
      <w:r w:rsidRPr="00C71707">
        <w:t>ts.</w:t>
      </w:r>
      <w:r w:rsidRPr="00EA13E2">
        <w:t xml:space="preserve"> </w:t>
      </w:r>
      <w:r w:rsidR="00C71707" w:rsidRPr="00EA13E2">
        <w:t>Some trees, like those on th</w:t>
      </w:r>
      <w:r w:rsidR="003774F3" w:rsidRPr="00EA13E2">
        <w:t xml:space="preserve">e </w:t>
      </w:r>
      <w:r w:rsidR="00C71707">
        <w:t>TR</w:t>
      </w:r>
      <w:ins w:id="23" w:author="Dunnigan, Shannon" w:date="2024-03-15T16:02:00Z">
        <w:r w:rsidR="00231A59">
          <w:t>,</w:t>
        </w:r>
      </w:ins>
      <w:r w:rsidR="003774F3" w:rsidRPr="00EA13E2">
        <w:t xml:space="preserve"> were </w:t>
      </w:r>
      <w:ins w:id="24" w:author="Dunnigan, Shannon" w:date="2024-03-15T16:02:00Z">
        <w:r w:rsidR="00231A59">
          <w:t xml:space="preserve">deployed </w:t>
        </w:r>
      </w:ins>
      <w:r w:rsidRPr="00EA13E2">
        <w:t>along the Atlantic Intracoastal Waterway (ICW)</w:t>
      </w:r>
      <w:r w:rsidR="003774F3" w:rsidRPr="00EA13E2">
        <w:t xml:space="preserve"> boating channel</w:t>
      </w:r>
      <w:r w:rsidR="003774F3" w:rsidRPr="00C71707">
        <w:t>.</w:t>
      </w:r>
      <w:r w:rsidR="00C71707">
        <w:t xml:space="preserve"> Other trees were off navigational channels</w:t>
      </w:r>
      <w:r w:rsidR="003774F3">
        <w:t xml:space="preserve"> </w:t>
      </w:r>
      <w:r w:rsidR="00C71707">
        <w:t xml:space="preserve">beyond the </w:t>
      </w:r>
      <w:r w:rsidR="00C71707" w:rsidRPr="00126D19">
        <w:t>ICW (Figure 1).</w:t>
      </w:r>
      <w:r w:rsidR="00C71707">
        <w:t xml:space="preserve"> </w:t>
      </w:r>
      <w:r w:rsidR="002878AC">
        <w:t>O</w:t>
      </w:r>
      <w:r w:rsidR="006932B5">
        <w:t>ysters and mussels</w:t>
      </w:r>
      <w:r w:rsidR="002878AC">
        <w:t xml:space="preserve"> </w:t>
      </w:r>
      <w:r w:rsidR="006932B5">
        <w:t xml:space="preserve">in the GTM estuary have been found to preferentially settle at mid to low depths in the ICW but at shallower depths in feeder creeks </w:t>
      </w:r>
      <w:r w:rsidR="006C2654">
        <w:t>[96]</w:t>
      </w:r>
      <w:r w:rsidR="006932B5">
        <w:t xml:space="preserve">. </w:t>
      </w:r>
    </w:p>
    <w:p w14:paraId="6C783C0C" w14:textId="33A2844B" w:rsidR="009803A5" w:rsidRDefault="005A772A" w:rsidP="009A767B">
      <w:pPr>
        <w:pStyle w:val="MDPI31text"/>
      </w:pPr>
      <w:r>
        <w:t>B</w:t>
      </w:r>
      <w:r w:rsidR="006932B5">
        <w:t xml:space="preserve">oat wakes have been found to cause significant local damage and erosion of intertidal oyster reefs </w:t>
      </w:r>
      <w:r>
        <w:t>on the east coast of</w:t>
      </w:r>
      <w:r w:rsidR="00FA3060">
        <w:t xml:space="preserve"> </w:t>
      </w:r>
      <w:r w:rsidR="006932B5">
        <w:t>Florida where salt marshes and reefs have eroded to intertidal sand flats, impacting both established adult oysters and new recruits</w:t>
      </w:r>
      <w:r w:rsidR="006C2654">
        <w:t xml:space="preserve"> [14, 97-100]</w:t>
      </w:r>
      <w:r w:rsidR="006932B5">
        <w:t>. The application of novel living shoreline designs to mitigate erosional effects associated with boat wakes and other high energy areas have been performed in the region with varying degrees of success but emphasize the impact of boat wakes along these shorelines</w:t>
      </w:r>
      <w:r w:rsidR="006C2654">
        <w:t xml:space="preserve"> [101-103]</w:t>
      </w:r>
      <w:r w:rsidR="006932B5">
        <w:t xml:space="preserve">. </w:t>
      </w:r>
      <w:r w:rsidR="00B8233D">
        <w:t>While o</w:t>
      </w:r>
      <w:r w:rsidR="009A767B">
        <w:t xml:space="preserve">yster settlement </w:t>
      </w:r>
      <w:r w:rsidR="00B8233D">
        <w:t>w</w:t>
      </w:r>
      <w:r w:rsidR="009A767B">
        <w:t>as found to increase with boating intensity</w:t>
      </w:r>
      <w:r w:rsidR="00B8233D">
        <w:t xml:space="preserve"> in the Indian River Lagoon, FL</w:t>
      </w:r>
      <w:r w:rsidR="009A767B">
        <w:t xml:space="preserve">, </w:t>
      </w:r>
      <w:r w:rsidR="00080DF4">
        <w:t xml:space="preserve">the finding was </w:t>
      </w:r>
      <w:r w:rsidR="009A767B">
        <w:t xml:space="preserve">likely due to the increased tidal flow and potential larval supply in the boating channel rather than the boat wakes themselves </w:t>
      </w:r>
      <w:r w:rsidR="006C2654">
        <w:t>[104]</w:t>
      </w:r>
      <w:r w:rsidR="009A767B">
        <w:t xml:space="preserve">. </w:t>
      </w:r>
      <w:r w:rsidR="00C71707">
        <w:t xml:space="preserve">More </w:t>
      </w:r>
      <w:r w:rsidR="006932B5">
        <w:t>investigations</w:t>
      </w:r>
      <w:r w:rsidR="00C71707">
        <w:t xml:space="preserve"> into the impact of waterway traffic on </w:t>
      </w:r>
      <w:r w:rsidR="00080DF4">
        <w:t xml:space="preserve">oyster </w:t>
      </w:r>
      <w:r w:rsidR="00C71707">
        <w:t xml:space="preserve">settlement may provide further insight into the regional patterns observed in this study, </w:t>
      </w:r>
      <w:r w:rsidR="006932B5">
        <w:t>along with identifying areas in which mitigating the high energy of boat wakes will be an essential part of the design of a restoration site.</w:t>
      </w:r>
      <w:r w:rsidR="006932B5" w:rsidDel="006932B5">
        <w:t xml:space="preserve"> </w:t>
      </w:r>
    </w:p>
    <w:p w14:paraId="50B30143" w14:textId="2CC8810C" w:rsidR="000575D7" w:rsidRDefault="0068752C" w:rsidP="000575D7">
      <w:pPr>
        <w:pStyle w:val="MDPI31text"/>
      </w:pPr>
      <w:r>
        <w:t>Eastern oyster s</w:t>
      </w:r>
      <w:r w:rsidR="00412C58" w:rsidRPr="00371A05">
        <w:t xml:space="preserve">pawning has been shown to be </w:t>
      </w:r>
      <w:r>
        <w:t>related to water</w:t>
      </w:r>
      <w:r w:rsidR="00412C58" w:rsidRPr="00371A05">
        <w:t xml:space="preserve"> temperatures</w:t>
      </w:r>
      <w:r>
        <w:t>,</w:t>
      </w:r>
      <w:r w:rsidR="00412C58" w:rsidRPr="00371A05">
        <w:t xml:space="preserve"> salinity </w:t>
      </w:r>
      <w:r w:rsidR="006C2654">
        <w:t>[14, 105]</w:t>
      </w:r>
      <w:r>
        <w:t>,</w:t>
      </w:r>
      <w:r w:rsidR="00412C58" w:rsidRPr="00371A05">
        <w:t xml:space="preserve"> and availability of food for adult oysters</w:t>
      </w:r>
      <w:r w:rsidR="006C2654">
        <w:t xml:space="preserve"> [106, 107]</w:t>
      </w:r>
      <w:r w:rsidR="00412C58">
        <w:t xml:space="preserve">. </w:t>
      </w:r>
      <w:r w:rsidR="009E3A92">
        <w:t xml:space="preserve">Over the course of </w:t>
      </w:r>
      <w:r w:rsidR="00276F65">
        <w:t xml:space="preserve">this </w:t>
      </w:r>
      <w:r w:rsidR="009E3A92">
        <w:t xml:space="preserve">study, there were several </w:t>
      </w:r>
      <w:r w:rsidR="001401B6">
        <w:t xml:space="preserve">weather </w:t>
      </w:r>
      <w:r w:rsidR="009E3A92">
        <w:t xml:space="preserve">events </w:t>
      </w:r>
      <w:r w:rsidR="009752CF">
        <w:t>that caused</w:t>
      </w:r>
      <w:r w:rsidR="009E3A92">
        <w:t xml:space="preserve"> substantial environmental changes, </w:t>
      </w:r>
      <w:r w:rsidR="009E3A92">
        <w:lastRenderedPageBreak/>
        <w:t xml:space="preserve">potentially </w:t>
      </w:r>
      <w:r w:rsidR="00412C58">
        <w:t xml:space="preserve">affecting </w:t>
      </w:r>
      <w:r w:rsidR="009E3A92">
        <w:t>settlement patterns.</w:t>
      </w:r>
      <w:r w:rsidR="0021236B">
        <w:t xml:space="preserve"> </w:t>
      </w:r>
      <w:r w:rsidR="00276F65">
        <w:t>T</w:t>
      </w:r>
      <w:r w:rsidR="000575D7">
        <w:t xml:space="preserve">hree major hurricanes </w:t>
      </w:r>
      <w:r w:rsidR="00A2561B">
        <w:t>influenced</w:t>
      </w:r>
      <w:r w:rsidR="000575D7">
        <w:t xml:space="preserve"> the GTM estuary</w:t>
      </w:r>
      <w:r w:rsidR="00276F65">
        <w:t xml:space="preserve"> during this project</w:t>
      </w:r>
      <w:r w:rsidR="000575D7">
        <w:t xml:space="preserve">. In October 2016, Category 3 Hurricane Matthew passed 40 miles offshore of St. Augustine and dropped 34.5 cm of rainfall in the area </w:t>
      </w:r>
      <w:r w:rsidR="00276F65">
        <w:t>and brought</w:t>
      </w:r>
      <w:r w:rsidR="000575D7">
        <w:t xml:space="preserve"> </w:t>
      </w:r>
      <w:r w:rsidR="00946B71">
        <w:t>1.6 meters</w:t>
      </w:r>
      <w:r w:rsidR="003357F5">
        <w:t xml:space="preserve"> of storm surge</w:t>
      </w:r>
      <w:r w:rsidR="00946B71">
        <w:t xml:space="preserve"> </w:t>
      </w:r>
      <w:r w:rsidR="006C2654">
        <w:t>[108]</w:t>
      </w:r>
      <w:r w:rsidR="003357F5">
        <w:t xml:space="preserve">. The following year, Hurricane Irma (a Category 3 when it struck mainland Florida along the southwest coast) tracked up the center the state of Florida bringing large amounts of precipitation </w:t>
      </w:r>
      <w:r w:rsidR="00276F65">
        <w:t xml:space="preserve">(26 cm of precipitation over St. Augustine) </w:t>
      </w:r>
      <w:r w:rsidR="003357F5">
        <w:t xml:space="preserve">across the entire peninsular state in September 2017 </w:t>
      </w:r>
      <w:r w:rsidR="006C2654">
        <w:t>[109]</w:t>
      </w:r>
      <w:r w:rsidR="003357F5">
        <w:t xml:space="preserve">. </w:t>
      </w:r>
      <w:r w:rsidR="00507B18">
        <w:t xml:space="preserve">This storm was also followed by a 5-day nor’easter in October 2017. Lastly, </w:t>
      </w:r>
      <w:r w:rsidR="003357F5">
        <w:t xml:space="preserve">Hurricane Dorian followed a similar track to Hurricane Matthew in September 2019, </w:t>
      </w:r>
      <w:r w:rsidR="00507B18">
        <w:t>al</w:t>
      </w:r>
      <w:r w:rsidR="003357F5">
        <w:t>though</w:t>
      </w:r>
      <w:r w:rsidR="00507B18">
        <w:t xml:space="preserve"> it remained</w:t>
      </w:r>
      <w:r w:rsidR="003357F5">
        <w:t xml:space="preserve"> </w:t>
      </w:r>
      <w:r w:rsidR="00D97A33">
        <w:t xml:space="preserve">further </w:t>
      </w:r>
      <w:r w:rsidR="003357F5">
        <w:t xml:space="preserve">off the coast. </w:t>
      </w:r>
    </w:p>
    <w:p w14:paraId="4CA14C26" w14:textId="5C4CA63A" w:rsidR="009412B8" w:rsidRDefault="009412B8" w:rsidP="009412B8">
      <w:pPr>
        <w:pStyle w:val="MDPI31text"/>
      </w:pPr>
      <w:r>
        <w:t xml:space="preserve">Each of these tropical cyclones was observable to some degree within the water quality data collected by the continuous monitoring stations of the GTMNERR. Most hurricane nutrient transport is driven by “wet” hurricanes with high precipitation compared to windy, dry </w:t>
      </w:r>
      <w:r w:rsidRPr="006C2654">
        <w:t xml:space="preserve">hurricanes </w:t>
      </w:r>
      <w:r w:rsidR="006C2654">
        <w:t>[110]</w:t>
      </w:r>
      <w:r>
        <w:t xml:space="preserve">. The most influential of the storms appears to have been Hurricane Irma, a “wet” hurricane which caused persistent changes in water quality well into the next year. It was reported that 39% of the average dissolved organic carbon, 180% annual average ammonia, and 54% annual average orthophosphate were exported from Pellicer Creek, the largest source of freshwater in the GTM estuary, during the month of Hurricane Irma </w:t>
      </w:r>
      <w:r w:rsidR="006C2654">
        <w:t>[111]</w:t>
      </w:r>
      <w:r>
        <w:t xml:space="preserve">. This study found observable and persistent decreases in minimum salinities at all stations, particularly the more marine-influenced stations (SSWQ and FMWQ), following Hurricane Irma. Prolonged low salinity conditions, particularly coupled with warm water temperatures, can slow development, and reduce recruitment or survival for oysters at all life </w:t>
      </w:r>
      <w:r w:rsidRPr="00B70DB7">
        <w:t>stages</w:t>
      </w:r>
      <w:r w:rsidR="00B70DB7">
        <w:t xml:space="preserve"> [112-114]</w:t>
      </w:r>
      <w:r>
        <w:t>. A decline in spat abundance was observed in 2019 in the FM region, which is most directly influenced by Pellicer Creek. This could be an indication of the negative impacts of post-hurricane water quality conditions to oyster populations.</w:t>
      </w:r>
    </w:p>
    <w:p w14:paraId="2E818A2E" w14:textId="79A12C62" w:rsidR="002E619D" w:rsidRDefault="009412B8" w:rsidP="009412B8">
      <w:pPr>
        <w:pStyle w:val="MDPI31text"/>
      </w:pPr>
      <w:r>
        <w:t>The effects of Hurricane Irma were visible in the system for a long period of time following the storm. All stations had elevated turbidity between the second half of 2017 into the fall of 2018. In fact, the marine-influenced sites had the highest average turbidity during this period. Increased turbidity can be associated with storm-related resuspension of estuarine sediments and/or increased sediment runoff into coastal waters</w:t>
      </w:r>
      <w:r w:rsidR="00B70DB7">
        <w:t xml:space="preserve"> [115, 116]</w:t>
      </w:r>
      <w:r>
        <w:t xml:space="preserve">. Post-storm sediment deposits on suitable substrates can negatively affect larval settlement, recruitment, and survival </w:t>
      </w:r>
      <w:r w:rsidR="00B70DB7">
        <w:t>[86, 117]</w:t>
      </w:r>
      <w:r>
        <w:t xml:space="preserve">. Dissolved inorganic nitrogen (DIN) was found to remain elevated in the Matanzas River Estuary (including the southern portion of the FM region in this study) well into January 2018 </w:t>
      </w:r>
      <w:r w:rsidR="00B70DB7">
        <w:t>[118]</w:t>
      </w:r>
      <w:r>
        <w:t>. And a peak in chlorophyll a was observed at the FMWQ station in the spring of 2018, the highest observed in the entire six-year study period. Prior to this, there was also a cold snap in the beginning of January 2018 in which the coldest water temperatures were observed in the entire study period. Minimum salinities at all stations also decreased following Hurricane Irma and were low, particularly for the marine-influenced stations, well into 2019.</w:t>
      </w:r>
    </w:p>
    <w:p w14:paraId="643C512C" w14:textId="535F88EF" w:rsidR="00EA13E2" w:rsidRDefault="00554BAA" w:rsidP="009752CF">
      <w:pPr>
        <w:pStyle w:val="MDPI31text"/>
      </w:pPr>
      <w:r>
        <w:t xml:space="preserve">Overall, there appears to be evidence that environmental factors may have a direct or indirect influence on the interannual variability observed in spat settlement in the GTM estuary. In particular, the large and prolonged export of nutrients and reduction in salinity following Hurricane Irma </w:t>
      </w:r>
      <w:r w:rsidR="00B70DB7">
        <w:t xml:space="preserve">[111, 118] </w:t>
      </w:r>
      <w:r>
        <w:t xml:space="preserve">the elevated spring chlorophyll </w:t>
      </w:r>
      <w:r>
        <w:rPr>
          <w:i/>
          <w:iCs/>
        </w:rPr>
        <w:t xml:space="preserve">a </w:t>
      </w:r>
      <w:r>
        <w:t xml:space="preserve">in 2018, and cold snap could have contributed to the increases in annual spat </w:t>
      </w:r>
      <w:r w:rsidR="009752CF">
        <w:t>counts</w:t>
      </w:r>
      <w:r>
        <w:t xml:space="preserve"> at all stations in 2017-2018 compared to 2015-2016. </w:t>
      </w:r>
      <w:del w:id="25" w:author="Dunnigan, Shannon" w:date="2024-03-15T16:06:00Z">
        <w:r w:rsidR="006F50A8" w:rsidDel="00231A59">
          <w:delText>A</w:delText>
        </w:r>
        <w:r w:rsidR="00BE30FF" w:rsidDel="00231A59">
          <w:delText>nnual spat production</w:delText>
        </w:r>
        <w:r w:rsidR="003A44C4" w:rsidDel="00231A59">
          <w:delText xml:space="preserve"> has been found to increase either</w:delText>
        </w:r>
        <w:r w:rsidR="00BE30FF" w:rsidDel="00231A59">
          <w:delText xml:space="preserve"> directly </w:delText>
        </w:r>
        <w:r w:rsidR="006F5CBD" w:rsidDel="00231A59">
          <w:delText xml:space="preserve">with </w:delText>
        </w:r>
        <w:r w:rsidR="00BE30FF" w:rsidDel="00231A59">
          <w:delText>cumulative excess salinity over a threshold or indirectly in episodes of drought and maximum rainfall in the preceding season</w:delText>
        </w:r>
        <w:r w:rsidR="003A44C4" w:rsidDel="00231A59">
          <w:delText xml:space="preserve"> in Chesapeake Bay</w:delText>
        </w:r>
        <w:r w:rsidR="00BE30FF" w:rsidDel="00231A59">
          <w:delText xml:space="preserve"> </w:delText>
        </w:r>
        <w:r w:rsidR="00B70DB7" w:rsidDel="00231A59">
          <w:delText>[119]</w:delText>
        </w:r>
        <w:r w:rsidR="00BE30FF" w:rsidDel="00231A59">
          <w:delText xml:space="preserve">. </w:delText>
        </w:r>
      </w:del>
      <w:r w:rsidR="00D30A1D">
        <w:t xml:space="preserve">While water quality parameters may have an impact on the intertidal oysters of the GTM estuary, water quality changes may have more of an effect for subtidal oysters that may be found in other regions outside of the GTM estuary. </w:t>
      </w:r>
    </w:p>
    <w:p w14:paraId="4089504F" w14:textId="2715FA0E" w:rsidR="002E619D" w:rsidRDefault="002345C2" w:rsidP="00EA13E2">
      <w:pPr>
        <w:pStyle w:val="MDPI31text"/>
      </w:pPr>
      <w:r>
        <w:t>The cause of the highest s</w:t>
      </w:r>
      <w:r w:rsidR="00D004DB">
        <w:t>pat abundances</w:t>
      </w:r>
      <w:r w:rsidR="003A44C4">
        <w:t xml:space="preserve"> observed in the 2019-2020 years</w:t>
      </w:r>
      <w:r w:rsidR="00D004DB">
        <w:t xml:space="preserve"> is unclear</w:t>
      </w:r>
      <w:r w:rsidR="003A44C4">
        <w:t xml:space="preserve">. Studies to directly link water quality parameters with </w:t>
      </w:r>
      <w:r w:rsidR="009752CF">
        <w:t>oyster</w:t>
      </w:r>
      <w:r w:rsidR="003A44C4">
        <w:t xml:space="preserve"> settlement will provide further insight into to the role of abiotic environmental conditions in </w:t>
      </w:r>
      <w:r w:rsidR="00807C33">
        <w:t>spawning and settlement</w:t>
      </w:r>
      <w:r w:rsidR="003A44C4">
        <w:t>, especially if coupled with monitoring of oyster larvae presence in the water column during the deployment of spat collectors</w:t>
      </w:r>
      <w:r w:rsidR="00EA13E2">
        <w:t xml:space="preserve"> and annual patterns in density of adult oysters in the region. </w:t>
      </w:r>
    </w:p>
    <w:p w14:paraId="7BF129EB" w14:textId="21C8E58D" w:rsidR="00A2561B" w:rsidRDefault="00EA13E2" w:rsidP="00A2561B">
      <w:pPr>
        <w:pStyle w:val="MDPI31text"/>
      </w:pPr>
      <w:r>
        <w:lastRenderedPageBreak/>
        <w:t xml:space="preserve">Northeast Florida is an area undergoing increasing development </w:t>
      </w:r>
      <w:r w:rsidR="00EB6045">
        <w:t>[</w:t>
      </w:r>
      <w:del w:id="26" w:author="Dunnigan, Shannon" w:date="2024-03-15T16:06:00Z">
        <w:r w:rsidR="00EB6045" w:rsidDel="00231A59">
          <w:delText>120</w:delText>
        </w:r>
      </w:del>
      <w:ins w:id="27" w:author="Dunnigan, Shannon" w:date="2024-03-15T16:06:00Z">
        <w:r w:rsidR="00231A59">
          <w:t>1</w:t>
        </w:r>
        <w:r w:rsidR="00231A59">
          <w:t>19</w:t>
        </w:r>
      </w:ins>
      <w:r w:rsidR="00EB6045">
        <w:t>]</w:t>
      </w:r>
      <w:r>
        <w:t xml:space="preserve">, which is associated with decreased water quality conditions and increases in pollutants and sedimentation rates </w:t>
      </w:r>
      <w:r w:rsidR="00EB6045">
        <w:t>[</w:t>
      </w:r>
      <w:del w:id="28" w:author="Dunnigan, Shannon" w:date="2024-03-15T16:06:00Z">
        <w:r w:rsidR="00EB6045" w:rsidDel="00231A59">
          <w:delText>121</w:delText>
        </w:r>
      </w:del>
      <w:ins w:id="29" w:author="Dunnigan, Shannon" w:date="2024-03-15T16:06:00Z">
        <w:r w:rsidR="00231A59">
          <w:t>12</w:t>
        </w:r>
        <w:r w:rsidR="00231A59">
          <w:t>0</w:t>
        </w:r>
      </w:ins>
      <w:r w:rsidR="00EB6045">
        <w:t>]</w:t>
      </w:r>
      <w:r>
        <w:t xml:space="preserve"> affecting oyster populations. Coupled with the loss of oysters, upwards of 64% in the United States alone </w:t>
      </w:r>
      <w:r w:rsidR="00EB6045">
        <w:t>[</w:t>
      </w:r>
      <w:del w:id="30" w:author="Dunnigan, Shannon" w:date="2024-03-15T16:06:00Z">
        <w:r w:rsidR="00EB6045" w:rsidDel="00231A59">
          <w:delText>122</w:delText>
        </w:r>
      </w:del>
      <w:ins w:id="31" w:author="Dunnigan, Shannon" w:date="2024-03-15T16:06:00Z">
        <w:r w:rsidR="00231A59">
          <w:t>12</w:t>
        </w:r>
        <w:r w:rsidR="00231A59">
          <w:t>1</w:t>
        </w:r>
      </w:ins>
      <w:r w:rsidR="00EB6045">
        <w:t>]</w:t>
      </w:r>
      <w:r>
        <w:t xml:space="preserve">, and effects of erosion and a changing climate, it is likely that we’ll see more </w:t>
      </w:r>
      <w:r w:rsidR="00A6236C">
        <w:t xml:space="preserve">oyster habitat </w:t>
      </w:r>
      <w:r>
        <w:t xml:space="preserve">enhancement projects in the future. In fact, the use of living shorelines to replace or supplement hardened shorelines to create habitat and facilitate migration upslope is a recommended management priority for the state of Florida </w:t>
      </w:r>
      <w:r w:rsidR="00EB6045">
        <w:t>[22]</w:t>
      </w:r>
      <w:r>
        <w:t xml:space="preserve">. </w:t>
      </w:r>
      <w:r w:rsidRPr="00241678">
        <w:t xml:space="preserve">Understanding the spatial and temporal patterns of </w:t>
      </w:r>
      <w:r w:rsidR="009752CF">
        <w:t>oyster</w:t>
      </w:r>
      <w:r w:rsidRPr="00241678">
        <w:t xml:space="preserve"> settlement can help inform management to allow for informed restoration practices to maximize results</w:t>
      </w:r>
      <w:r w:rsidR="00A2561B">
        <w:t>, influence project design and implementation, as well as provide further information on timelines for monitoring projects for success</w:t>
      </w:r>
      <w:r w:rsidRPr="00241678">
        <w:t xml:space="preserve">. </w:t>
      </w:r>
    </w:p>
    <w:p w14:paraId="5DEEB884" w14:textId="38893868" w:rsidR="00447DDA" w:rsidRPr="00325902" w:rsidRDefault="00447DDA" w:rsidP="00DD55A7">
      <w:pPr>
        <w:pStyle w:val="MDPI31text"/>
        <w:ind w:left="0" w:firstLine="0"/>
      </w:pPr>
    </w:p>
    <w:p w14:paraId="2A8CC636" w14:textId="77777777" w:rsidR="009A445C" w:rsidRPr="00325902" w:rsidRDefault="009A445C" w:rsidP="00762893">
      <w:pPr>
        <w:pStyle w:val="MDPI21heading1"/>
      </w:pPr>
      <w:r>
        <w:t>5. Conclusions</w:t>
      </w:r>
    </w:p>
    <w:p w14:paraId="6084EB80" w14:textId="15CC6676" w:rsidR="00A2561B" w:rsidRDefault="00A2561B" w:rsidP="00A2561B">
      <w:pPr>
        <w:pStyle w:val="MDPI31text"/>
      </w:pPr>
      <w:r>
        <w:t xml:space="preserve">Spat </w:t>
      </w:r>
      <w:r w:rsidR="009752CF">
        <w:t>counts and settlement patterns</w:t>
      </w:r>
      <w:r>
        <w:t xml:space="preserve"> in the Guana-Tolomato-Matanzas estuary matches other southeastern estuaries in that it occurs between April and </w:t>
      </w:r>
      <w:r w:rsidR="00DB66D4">
        <w:t>October</w:t>
      </w:r>
      <w:r w:rsidR="003474F3">
        <w:t xml:space="preserve">. Settlement peaked twice in the year with a small peak in the spring and the largest </w:t>
      </w:r>
      <w:r>
        <w:t xml:space="preserve">typically occurring in September. Inter-annual differences in </w:t>
      </w:r>
      <w:r w:rsidR="009752CF">
        <w:t xml:space="preserve">oyster settlement </w:t>
      </w:r>
      <w:r>
        <w:t xml:space="preserve">are likely influenced by environmental conditions and heavily affected by large-scale events such as tropical cyclones. Variations in regional spat </w:t>
      </w:r>
      <w:r w:rsidR="009752CF">
        <w:t>counts</w:t>
      </w:r>
      <w:r>
        <w:t xml:space="preserve"> are likely related to residence times of the watersheds, harvesting pressure, density of adult populations, and the location of the spat collectors (proximity to deep channels and natural or artificial reef locations). Further investigation into </w:t>
      </w:r>
      <w:r w:rsidR="00E10233">
        <w:t>the relationship between oyster</w:t>
      </w:r>
      <w:r>
        <w:t xml:space="preserve"> settlement and water quality conditions can provide insight into the role of climate-</w:t>
      </w:r>
      <w:r w:rsidR="001050D0">
        <w:t xml:space="preserve"> and anthropogenic influences on</w:t>
      </w:r>
      <w:r>
        <w:t xml:space="preserve"> oyster </w:t>
      </w:r>
      <w:r w:rsidR="001050D0">
        <w:t>population dynamics</w:t>
      </w:r>
      <w:r w:rsidR="005B33EA">
        <w:t xml:space="preserve"> as well as help predict oyster settlement patterns to inform </w:t>
      </w:r>
      <w:r w:rsidR="00525176">
        <w:t>oyster reef creation/enhancement projects</w:t>
      </w:r>
      <w:r>
        <w:t xml:space="preserve">. </w:t>
      </w:r>
      <w:r w:rsidRPr="00447DDA">
        <w:t xml:space="preserve">Results of this study illustrate region- and </w:t>
      </w:r>
      <w:r>
        <w:t>year</w:t>
      </w:r>
      <w:r w:rsidRPr="00447DDA">
        <w:t>-specific variability in oyster settlement patterns and underscore the importance of local monitoring for oyster resource management, restoration</w:t>
      </w:r>
      <w:r>
        <w:t>,</w:t>
      </w:r>
      <w:r w:rsidRPr="00447DDA">
        <w:t xml:space="preserve"> and research.</w:t>
      </w:r>
    </w:p>
    <w:p w14:paraId="66DD47F8" w14:textId="63047400" w:rsidR="00241678" w:rsidRDefault="00241678" w:rsidP="00D46C21">
      <w:pPr>
        <w:pStyle w:val="MDPI31text"/>
      </w:pPr>
    </w:p>
    <w:p w14:paraId="5792E405" w14:textId="60BBF8D3" w:rsidR="009A445C" w:rsidRPr="00613B31" w:rsidRDefault="009A445C" w:rsidP="009A445C">
      <w:pPr>
        <w:pStyle w:val="MDPI62BackMatter"/>
      </w:pPr>
      <w:r w:rsidRPr="00613B31">
        <w:rPr>
          <w:b/>
        </w:rPr>
        <w:t>Author Contributions:</w:t>
      </w:r>
      <w:r w:rsidRPr="00613B31">
        <w:t xml:space="preserve"> Conceptualization, </w:t>
      </w:r>
      <w:r w:rsidR="00B24C62">
        <w:t>S.D.K.</w:t>
      </w:r>
      <w:r w:rsidRPr="00613B31">
        <w:t xml:space="preserve"> and </w:t>
      </w:r>
      <w:r w:rsidR="00B24C62">
        <w:t>H.J.P.</w:t>
      </w:r>
      <w:r w:rsidRPr="00613B31">
        <w:t xml:space="preserve">; methodology, </w:t>
      </w:r>
      <w:r w:rsidR="00C84625">
        <w:t>P.M., N.D.</w:t>
      </w:r>
      <w:r w:rsidRPr="00613B31">
        <w:t xml:space="preserve">; validation, </w:t>
      </w:r>
      <w:r w:rsidR="00C84625">
        <w:t>P.M.</w:t>
      </w:r>
      <w:r w:rsidRPr="00613B31">
        <w:t xml:space="preserve">, </w:t>
      </w:r>
      <w:r w:rsidR="00C84625">
        <w:t>A.K.</w:t>
      </w:r>
      <w:r w:rsidRPr="00613B31">
        <w:t xml:space="preserve"> and </w:t>
      </w:r>
      <w:r w:rsidR="00C84625">
        <w:t>S.D.K.</w:t>
      </w:r>
      <w:r w:rsidRPr="00613B31">
        <w:t xml:space="preserve">; formal analysis, </w:t>
      </w:r>
      <w:r w:rsidR="00C84625">
        <w:t>S.D.K.</w:t>
      </w:r>
      <w:r w:rsidRPr="00613B31">
        <w:t xml:space="preserve">; investigation, </w:t>
      </w:r>
      <w:r w:rsidR="00C84625">
        <w:t>P.M. and N.D.</w:t>
      </w:r>
      <w:r w:rsidRPr="00613B31">
        <w:t xml:space="preserve">; resources, </w:t>
      </w:r>
      <w:r w:rsidR="00C84625">
        <w:t>A.K.</w:t>
      </w:r>
      <w:r w:rsidRPr="00613B31">
        <w:t xml:space="preserve">; data curation, </w:t>
      </w:r>
      <w:r w:rsidR="00C84625">
        <w:t>P.M. and A.K.</w:t>
      </w:r>
      <w:r w:rsidRPr="00613B31">
        <w:t xml:space="preserve">; writing—original draft preparation, </w:t>
      </w:r>
      <w:r w:rsidR="00C84625">
        <w:t>S.D.K and H.J.P.</w:t>
      </w:r>
      <w:r w:rsidRPr="00613B31">
        <w:t xml:space="preserve">; writing—review and editing, </w:t>
      </w:r>
      <w:r w:rsidR="00C84625">
        <w:t>P.M., A.K., and N.D.</w:t>
      </w:r>
      <w:r w:rsidRPr="00613B31">
        <w:t xml:space="preserve">; visualization, </w:t>
      </w:r>
      <w:r w:rsidR="00C84625">
        <w:t>S.D.K.</w:t>
      </w:r>
      <w:r w:rsidRPr="00613B31">
        <w:t xml:space="preserve">; supervision, </w:t>
      </w:r>
      <w:r w:rsidR="00C84625">
        <w:t>P.M.</w:t>
      </w:r>
      <w:r w:rsidRPr="00613B31">
        <w:t xml:space="preserve">; project administration, </w:t>
      </w:r>
      <w:r w:rsidR="00C84625">
        <w:t>N.D.</w:t>
      </w:r>
      <w:r w:rsidRPr="00613B31">
        <w:t xml:space="preserve">; funding acquisition, </w:t>
      </w:r>
      <w:r w:rsidR="00C84625">
        <w:t>N.D.</w:t>
      </w:r>
      <w:r w:rsidRPr="00613B31">
        <w:t xml:space="preserve"> All authors have read and agreed to the published version of the manuscript.</w:t>
      </w:r>
    </w:p>
    <w:p w14:paraId="394270E1" w14:textId="4E50D86B" w:rsidR="009A445C" w:rsidRPr="00613B31" w:rsidRDefault="009A445C" w:rsidP="009A445C">
      <w:pPr>
        <w:pStyle w:val="MDPI62BackMatter"/>
      </w:pPr>
      <w:r w:rsidRPr="00613B31">
        <w:rPr>
          <w:b/>
        </w:rPr>
        <w:t>Funding:</w:t>
      </w:r>
      <w:r w:rsidRPr="00613B31">
        <w:t xml:space="preserve"> This research was funded by</w:t>
      </w:r>
      <w:r w:rsidR="00C679A2">
        <w:t xml:space="preserve"> the </w:t>
      </w:r>
      <w:r w:rsidR="004B7A35">
        <w:t xml:space="preserve">Florida </w:t>
      </w:r>
      <w:r w:rsidR="00C679A2">
        <w:t xml:space="preserve">Department of </w:t>
      </w:r>
      <w:r w:rsidR="00040BF5">
        <w:t>Environmental</w:t>
      </w:r>
      <w:r w:rsidR="00C679A2">
        <w:t xml:space="preserve"> Protection and the National Oceanic and Atmospheric Administration</w:t>
      </w:r>
      <w:r w:rsidR="004B7A35">
        <w:t xml:space="preserve"> as part of annual operations </w:t>
      </w:r>
      <w:r w:rsidR="00133EA8">
        <w:t>for the GTMNERR</w:t>
      </w:r>
      <w:r w:rsidRPr="00613B31">
        <w:t xml:space="preserve">. </w:t>
      </w:r>
    </w:p>
    <w:p w14:paraId="305E9984" w14:textId="3C1B0543" w:rsidR="00C65D25" w:rsidRPr="00277C90" w:rsidRDefault="00277C90" w:rsidP="00772518">
      <w:pPr>
        <w:pStyle w:val="MDPI62BackMatter"/>
      </w:pPr>
      <w:r w:rsidRPr="00277C90">
        <w:rPr>
          <w:b/>
        </w:rPr>
        <w:t>Data Availability Statement:</w:t>
      </w:r>
      <w:r w:rsidRPr="00277C90">
        <w:t xml:space="preserve"> </w:t>
      </w:r>
      <w:r w:rsidR="00C65D25">
        <w:t xml:space="preserve">The data and analysis presented in this study are openly available in </w:t>
      </w:r>
      <w:hyperlink r:id="rId25" w:history="1">
        <w:r w:rsidR="00C65D25" w:rsidRPr="00F21CBA">
          <w:rPr>
            <w:rStyle w:val="Hyperlink"/>
          </w:rPr>
          <w:t>https://github.com/skdunnigan/spat</w:t>
        </w:r>
      </w:hyperlink>
      <w:r w:rsidR="00C65D25">
        <w:t xml:space="preserve">. Water quality data from the National Estuarine Research Reserve System-Wide Monitoring Program is publicly available through the Centralized Data Management Office here: </w:t>
      </w:r>
      <w:hyperlink r:id="rId26" w:history="1">
        <w:r w:rsidR="00C65D25" w:rsidRPr="00F21CBA">
          <w:rPr>
            <w:rStyle w:val="Hyperlink"/>
          </w:rPr>
          <w:t>https://cdmo.baruch.sc.edu</w:t>
        </w:r>
      </w:hyperlink>
      <w:r w:rsidR="00C65D25">
        <w:t xml:space="preserve">. Additional data on spat and oysters collected by the Guana Tolomato Matanzas National Estuarine Research Reserve are available upon request from the Research Director and corresponding author, Nikki Dix, as well as through the State of Florida Statewide Ecosystem Assessment of Coastal and Aquatic Resources Data Discovery Interface here: </w:t>
      </w:r>
      <w:hyperlink r:id="rId27" w:history="1">
        <w:r w:rsidR="00C65D25" w:rsidRPr="00F21CBA">
          <w:rPr>
            <w:rStyle w:val="Hyperlink"/>
          </w:rPr>
          <w:t>https://data.florida-seacar.org/</w:t>
        </w:r>
      </w:hyperlink>
      <w:r w:rsidR="00C65D25">
        <w:t xml:space="preserve">. </w:t>
      </w:r>
    </w:p>
    <w:p w14:paraId="448690DE" w14:textId="1AD6422A" w:rsidR="00C84625" w:rsidRPr="004D6755" w:rsidRDefault="009A445C" w:rsidP="004D6755">
      <w:pPr>
        <w:pStyle w:val="MDPI62BackMatter"/>
        <w:rPr>
          <w:bCs/>
        </w:rPr>
      </w:pPr>
      <w:r w:rsidRPr="00613B31">
        <w:rPr>
          <w:b/>
        </w:rPr>
        <w:t>Acknowledgments:</w:t>
      </w:r>
      <w:r w:rsidRPr="00613B31">
        <w:t xml:space="preserve"> </w:t>
      </w:r>
      <w:r w:rsidR="00C84625" w:rsidRPr="004D6755">
        <w:rPr>
          <w:bCs/>
        </w:rPr>
        <w:t>Savanna</w:t>
      </w:r>
      <w:r w:rsidR="00C65D25" w:rsidRPr="004D6755">
        <w:rPr>
          <w:bCs/>
        </w:rPr>
        <w:t xml:space="preserve"> Mathis</w:t>
      </w:r>
      <w:r w:rsidR="00C84625" w:rsidRPr="004D6755">
        <w:rPr>
          <w:bCs/>
        </w:rPr>
        <w:t xml:space="preserve"> for mapping, </w:t>
      </w:r>
      <w:r w:rsidR="00C65D25" w:rsidRPr="004D6755">
        <w:rPr>
          <w:bCs/>
        </w:rPr>
        <w:t xml:space="preserve">many </w:t>
      </w:r>
      <w:r w:rsidR="00C84625" w:rsidRPr="004D6755">
        <w:rPr>
          <w:bCs/>
        </w:rPr>
        <w:t xml:space="preserve">staff and volunteers of the GTMNERR </w:t>
      </w:r>
      <w:r w:rsidR="00C65D25" w:rsidRPr="004D6755">
        <w:rPr>
          <w:bCs/>
        </w:rPr>
        <w:t>which include but are not limited to</w:t>
      </w:r>
      <w:r w:rsidR="00C84625" w:rsidRPr="004D6755">
        <w:rPr>
          <w:bCs/>
        </w:rPr>
        <w:t xml:space="preserve"> Benjamin Mowbray, Mathew Monroe, Shannon Rininger, Jennifer Blythe </w:t>
      </w:r>
      <w:r w:rsidR="005D7F00" w:rsidRPr="004D6755">
        <w:rPr>
          <w:bCs/>
        </w:rPr>
        <w:t>Odzinski</w:t>
      </w:r>
      <w:r w:rsidR="00C84625" w:rsidRPr="004D6755">
        <w:rPr>
          <w:bCs/>
        </w:rPr>
        <w:t xml:space="preserve">, Remo </w:t>
      </w:r>
      <w:r w:rsidR="00C65D25" w:rsidRPr="004D6755">
        <w:rPr>
          <w:bCs/>
        </w:rPr>
        <w:t>Mondazzi</w:t>
      </w:r>
      <w:r w:rsidR="00C84625" w:rsidRPr="004D6755">
        <w:rPr>
          <w:bCs/>
        </w:rPr>
        <w:t xml:space="preserve">, </w:t>
      </w:r>
      <w:r w:rsidR="005D7F00" w:rsidRPr="004D6755">
        <w:rPr>
          <w:bCs/>
        </w:rPr>
        <w:t>Jeff Finnan</w:t>
      </w:r>
      <w:r w:rsidR="004D6755">
        <w:rPr>
          <w:bCs/>
        </w:rPr>
        <w:t xml:space="preserve">, and </w:t>
      </w:r>
      <w:r w:rsidR="005D7F00" w:rsidRPr="004D6755">
        <w:rPr>
          <w:bCs/>
        </w:rPr>
        <w:t>Mike</w:t>
      </w:r>
      <w:r w:rsidR="004D6755">
        <w:rPr>
          <w:bCs/>
        </w:rPr>
        <w:t xml:space="preserve"> Darragh. </w:t>
      </w:r>
      <w:r w:rsidR="004D6755" w:rsidRPr="004D6755">
        <w:rPr>
          <w:bCs/>
        </w:rPr>
        <w:t>This research was conducted pursuant to Florida Fish and Wildlife Commission Special Activity License SAL-14-1305-SR.</w:t>
      </w:r>
    </w:p>
    <w:p w14:paraId="2F72EE56" w14:textId="4992BF6D" w:rsidR="009A445C" w:rsidRPr="00613B31" w:rsidRDefault="009A445C" w:rsidP="009A445C">
      <w:pPr>
        <w:pStyle w:val="MDPI62BackMatter"/>
      </w:pPr>
      <w:r w:rsidRPr="00613B31">
        <w:rPr>
          <w:b/>
        </w:rPr>
        <w:t>Conflicts of Interest:</w:t>
      </w:r>
      <w:r w:rsidRPr="00613B31">
        <w:t xml:space="preserve"> The </w:t>
      </w:r>
      <w:r w:rsidR="00221439">
        <w:t xml:space="preserve">authors declare no conflicts of </w:t>
      </w:r>
      <w:r w:rsidRPr="00613B31">
        <w:t>interest.</w:t>
      </w:r>
      <w:r w:rsidR="00B92ADF">
        <w:t xml:space="preserve"> </w:t>
      </w:r>
      <w:r w:rsidR="00EB0170">
        <w:t>The funders had no role in the design of the study; in the collection, analyses, or interpretation of data; in the writing of the manuscript; or in the decision to publish the results</w:t>
      </w:r>
      <w:r w:rsidR="00B92ADF">
        <w:t>.</w:t>
      </w:r>
    </w:p>
    <w:p w14:paraId="6D083C69" w14:textId="16FD3DC3" w:rsidR="00CA30F4" w:rsidRPr="004D6755" w:rsidRDefault="009A445C" w:rsidP="004D6755">
      <w:pPr>
        <w:adjustRightInd w:val="0"/>
        <w:snapToGrid w:val="0"/>
        <w:spacing w:before="240" w:after="60" w:line="228" w:lineRule="auto"/>
        <w:ind w:left="2608"/>
        <w:rPr>
          <w:b/>
          <w:bCs/>
          <w:szCs w:val="18"/>
          <w:lang w:bidi="en-US"/>
        </w:rPr>
      </w:pPr>
      <w:r w:rsidRPr="00613B31">
        <w:rPr>
          <w:b/>
          <w:bCs/>
          <w:szCs w:val="18"/>
          <w:lang w:bidi="en-US"/>
        </w:rPr>
        <w:t>Appendix A</w:t>
      </w:r>
    </w:p>
    <w:p w14:paraId="69E3097A" w14:textId="09375251" w:rsidR="00CA30F4" w:rsidRDefault="00CA30F4" w:rsidP="00CA30F4">
      <w:pPr>
        <w:pStyle w:val="MDPI41tablecaption"/>
      </w:pPr>
      <w:r>
        <w:rPr>
          <w:b/>
        </w:rPr>
        <w:lastRenderedPageBreak/>
        <w:t xml:space="preserve">Table </w:t>
      </w:r>
      <w:r w:rsidR="00126D19">
        <w:rPr>
          <w:b/>
        </w:rPr>
        <w:t>A1</w:t>
      </w:r>
      <w:r w:rsidRPr="00325902">
        <w:rPr>
          <w:b/>
        </w:rPr>
        <w:t>.</w:t>
      </w:r>
      <w:r w:rsidRPr="00325902">
        <w:t xml:space="preserve"> </w:t>
      </w:r>
      <w:r w:rsidR="0064278F">
        <w:t>Model results for the best-fitting generalized linear model (Table # in text) of oyster spat counts per shell on collectors deployed in five regions in the Guana Tolomato Matanzas estuary from 2015-2020 where spat count per shell = region + year + offset[log(soak time)]</w:t>
      </w:r>
      <w:r w:rsidRPr="00325902">
        <w:t>.</w:t>
      </w:r>
      <w:r w:rsidR="0064278F">
        <w:t xml:space="preserve"> Parameter estimates are on a log scale.</w:t>
      </w:r>
      <w:r w:rsidR="00144DEB">
        <w:t xml:space="preserve"> Dispersion parameter 0.374.</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64278F" w:rsidRPr="00754C37" w14:paraId="2FF979D0" w14:textId="7D514572" w:rsidTr="0064278F">
        <w:trPr>
          <w:trHeight w:val="291"/>
        </w:trPr>
        <w:tc>
          <w:tcPr>
            <w:tcW w:w="1982" w:type="dxa"/>
            <w:tcBorders>
              <w:bottom w:val="single" w:sz="4" w:space="0" w:color="auto"/>
            </w:tcBorders>
            <w:shd w:val="clear" w:color="auto" w:fill="auto"/>
            <w:vAlign w:val="center"/>
          </w:tcPr>
          <w:p w14:paraId="45EF8AD3" w14:textId="1AB03D86" w:rsidR="0064278F" w:rsidRPr="007F7C8C" w:rsidRDefault="0064278F" w:rsidP="00C60AF5">
            <w:pPr>
              <w:pStyle w:val="MDPI42tablebody"/>
              <w:spacing w:line="240" w:lineRule="auto"/>
              <w:rPr>
                <w:b/>
                <w:snapToGrid/>
              </w:rPr>
            </w:pPr>
            <w:r>
              <w:rPr>
                <w:b/>
                <w:snapToGrid/>
              </w:rPr>
              <w:t>Parameter</w:t>
            </w:r>
          </w:p>
        </w:tc>
        <w:tc>
          <w:tcPr>
            <w:tcW w:w="1162" w:type="dxa"/>
            <w:tcBorders>
              <w:bottom w:val="single" w:sz="4" w:space="0" w:color="auto"/>
            </w:tcBorders>
          </w:tcPr>
          <w:p w14:paraId="11ADA403" w14:textId="335BE34F" w:rsidR="0064278F" w:rsidRPr="007F7C8C" w:rsidRDefault="0064278F"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4D79B505" w14:textId="2D3D9F7A" w:rsidR="0064278F" w:rsidRPr="007F7C8C" w:rsidRDefault="0064278F"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12267EB" w14:textId="621E3383" w:rsidR="0064278F" w:rsidRPr="007F7C8C" w:rsidRDefault="0064278F"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31E22B90" w14:textId="09D4D6BE" w:rsidR="0064278F" w:rsidRDefault="0064278F" w:rsidP="00C60AF5">
            <w:pPr>
              <w:pStyle w:val="MDPI42tablebody"/>
              <w:spacing w:line="240" w:lineRule="auto"/>
              <w:rPr>
                <w:b/>
                <w:snapToGrid/>
              </w:rPr>
            </w:pPr>
            <w:r>
              <w:rPr>
                <w:b/>
                <w:snapToGrid/>
              </w:rPr>
              <w:t>Pr(&gt;</w:t>
            </w:r>
            <w:r w:rsidRPr="0064278F">
              <w:rPr>
                <w:b/>
                <w:i/>
                <w:iCs/>
                <w:snapToGrid/>
              </w:rPr>
              <w:t>z</w:t>
            </w:r>
            <w:r>
              <w:rPr>
                <w:b/>
                <w:snapToGrid/>
              </w:rPr>
              <w:t>)</w:t>
            </w:r>
          </w:p>
        </w:tc>
      </w:tr>
      <w:tr w:rsidR="0064278F" w:rsidRPr="00754C37" w14:paraId="14773DFE" w14:textId="4CAE049C" w:rsidTr="0064278F">
        <w:trPr>
          <w:trHeight w:val="291"/>
        </w:trPr>
        <w:tc>
          <w:tcPr>
            <w:tcW w:w="1982" w:type="dxa"/>
            <w:shd w:val="clear" w:color="auto" w:fill="auto"/>
            <w:vAlign w:val="center"/>
          </w:tcPr>
          <w:p w14:paraId="10C2F96E" w14:textId="0E1AC8DE" w:rsidR="0064278F" w:rsidRPr="00F220D4" w:rsidRDefault="0064278F" w:rsidP="00B51AD5">
            <w:pPr>
              <w:pStyle w:val="MDPI42tablebody"/>
              <w:spacing w:line="240" w:lineRule="auto"/>
              <w:jc w:val="left"/>
            </w:pPr>
            <w:r>
              <w:t>Intercept</w:t>
            </w:r>
          </w:p>
        </w:tc>
        <w:tc>
          <w:tcPr>
            <w:tcW w:w="1162" w:type="dxa"/>
          </w:tcPr>
          <w:p w14:paraId="22E7B4C6" w14:textId="79890FF8" w:rsidR="0064278F" w:rsidRPr="00F220D4" w:rsidRDefault="0064278F" w:rsidP="00C60AF5">
            <w:pPr>
              <w:pStyle w:val="MDPI42tablebody"/>
              <w:spacing w:line="240" w:lineRule="auto"/>
            </w:pPr>
            <w:r>
              <w:t>-1.06</w:t>
            </w:r>
          </w:p>
        </w:tc>
        <w:tc>
          <w:tcPr>
            <w:tcW w:w="1572" w:type="dxa"/>
            <w:shd w:val="clear" w:color="auto" w:fill="auto"/>
            <w:vAlign w:val="center"/>
          </w:tcPr>
          <w:p w14:paraId="2E0ED22B" w14:textId="74CE2131" w:rsidR="0064278F" w:rsidRPr="00F220D4" w:rsidRDefault="0064278F" w:rsidP="00C60AF5">
            <w:pPr>
              <w:pStyle w:val="MDPI42tablebody"/>
              <w:spacing w:line="240" w:lineRule="auto"/>
            </w:pPr>
            <w:r>
              <w:t>0.21</w:t>
            </w:r>
          </w:p>
        </w:tc>
        <w:tc>
          <w:tcPr>
            <w:tcW w:w="1572" w:type="dxa"/>
            <w:shd w:val="clear" w:color="auto" w:fill="auto"/>
            <w:vAlign w:val="center"/>
          </w:tcPr>
          <w:p w14:paraId="09A184FB" w14:textId="52889EBE" w:rsidR="0064278F" w:rsidRPr="00F220D4" w:rsidRDefault="0064278F" w:rsidP="00C60AF5">
            <w:pPr>
              <w:pStyle w:val="MDPI42tablebody"/>
              <w:spacing w:line="240" w:lineRule="auto"/>
            </w:pPr>
            <w:r>
              <w:t>-5.06</w:t>
            </w:r>
          </w:p>
        </w:tc>
        <w:tc>
          <w:tcPr>
            <w:tcW w:w="1572" w:type="dxa"/>
          </w:tcPr>
          <w:p w14:paraId="4AF3B195" w14:textId="72793282" w:rsidR="0064278F" w:rsidRPr="00F220D4" w:rsidRDefault="0064278F" w:rsidP="00C60AF5">
            <w:pPr>
              <w:pStyle w:val="MDPI42tablebody"/>
              <w:spacing w:line="240" w:lineRule="auto"/>
            </w:pPr>
            <w:r>
              <w:t>&lt; 0.001</w:t>
            </w:r>
          </w:p>
        </w:tc>
      </w:tr>
      <w:tr w:rsidR="0064278F" w:rsidRPr="00754C37" w14:paraId="4E835ECA" w14:textId="01F083F7" w:rsidTr="0064278F">
        <w:trPr>
          <w:trHeight w:val="291"/>
        </w:trPr>
        <w:tc>
          <w:tcPr>
            <w:tcW w:w="1982" w:type="dxa"/>
            <w:shd w:val="clear" w:color="auto" w:fill="auto"/>
            <w:vAlign w:val="center"/>
          </w:tcPr>
          <w:p w14:paraId="3D920494" w14:textId="4F6C9EC2" w:rsidR="0064278F" w:rsidRPr="00F220D4" w:rsidRDefault="0064278F" w:rsidP="00B51AD5">
            <w:pPr>
              <w:pStyle w:val="MDPI42tablebody"/>
              <w:spacing w:line="240" w:lineRule="auto"/>
              <w:jc w:val="left"/>
            </w:pPr>
            <w:r>
              <w:t>Guana River (GR)</w:t>
            </w:r>
          </w:p>
        </w:tc>
        <w:tc>
          <w:tcPr>
            <w:tcW w:w="1162" w:type="dxa"/>
          </w:tcPr>
          <w:p w14:paraId="25C66A4C" w14:textId="53053F18" w:rsidR="0064278F" w:rsidRPr="00F220D4" w:rsidRDefault="0064278F" w:rsidP="00C60AF5">
            <w:pPr>
              <w:pStyle w:val="MDPI42tablebody"/>
              <w:spacing w:line="240" w:lineRule="auto"/>
            </w:pPr>
            <w:r>
              <w:t>-0.56</w:t>
            </w:r>
          </w:p>
        </w:tc>
        <w:tc>
          <w:tcPr>
            <w:tcW w:w="1572" w:type="dxa"/>
            <w:shd w:val="clear" w:color="auto" w:fill="auto"/>
            <w:vAlign w:val="center"/>
          </w:tcPr>
          <w:p w14:paraId="47E8B8DB" w14:textId="2F328648" w:rsidR="0064278F" w:rsidRPr="00F220D4" w:rsidRDefault="0064278F" w:rsidP="00C60AF5">
            <w:pPr>
              <w:pStyle w:val="MDPI42tablebody"/>
              <w:spacing w:line="240" w:lineRule="auto"/>
            </w:pPr>
            <w:r>
              <w:t>0.17</w:t>
            </w:r>
          </w:p>
        </w:tc>
        <w:tc>
          <w:tcPr>
            <w:tcW w:w="1572" w:type="dxa"/>
            <w:shd w:val="clear" w:color="auto" w:fill="auto"/>
            <w:vAlign w:val="center"/>
          </w:tcPr>
          <w:p w14:paraId="46087BD4" w14:textId="0A96386E" w:rsidR="0064278F" w:rsidRPr="00F220D4" w:rsidRDefault="0064278F" w:rsidP="00C60AF5">
            <w:pPr>
              <w:pStyle w:val="MDPI42tablebody"/>
              <w:spacing w:line="240" w:lineRule="auto"/>
            </w:pPr>
            <w:r>
              <w:t>-3.24</w:t>
            </w:r>
          </w:p>
        </w:tc>
        <w:tc>
          <w:tcPr>
            <w:tcW w:w="1572" w:type="dxa"/>
          </w:tcPr>
          <w:p w14:paraId="03033E40" w14:textId="1610F339" w:rsidR="0064278F" w:rsidRPr="00F220D4" w:rsidRDefault="0064278F" w:rsidP="00C60AF5">
            <w:pPr>
              <w:pStyle w:val="MDPI42tablebody"/>
              <w:spacing w:line="240" w:lineRule="auto"/>
            </w:pPr>
            <w:r>
              <w:t>&lt; 0.01</w:t>
            </w:r>
          </w:p>
        </w:tc>
      </w:tr>
      <w:tr w:rsidR="0064278F" w:rsidRPr="00754C37" w14:paraId="23E7076F" w14:textId="77777777" w:rsidTr="0064278F">
        <w:trPr>
          <w:trHeight w:val="291"/>
        </w:trPr>
        <w:tc>
          <w:tcPr>
            <w:tcW w:w="1982" w:type="dxa"/>
            <w:shd w:val="clear" w:color="auto" w:fill="auto"/>
            <w:vAlign w:val="center"/>
          </w:tcPr>
          <w:p w14:paraId="1973FA06" w14:textId="57C13F9F" w:rsidR="0064278F" w:rsidRDefault="0064278F" w:rsidP="00B51AD5">
            <w:pPr>
              <w:pStyle w:val="MDPI42tablebody"/>
              <w:spacing w:line="240" w:lineRule="auto"/>
              <w:jc w:val="left"/>
            </w:pPr>
            <w:r>
              <w:t>Saint Augustine (SA)</w:t>
            </w:r>
          </w:p>
        </w:tc>
        <w:tc>
          <w:tcPr>
            <w:tcW w:w="1162" w:type="dxa"/>
          </w:tcPr>
          <w:p w14:paraId="114B6477" w14:textId="01FBF6C7" w:rsidR="0064278F" w:rsidRPr="00F220D4" w:rsidRDefault="0064278F" w:rsidP="00C60AF5">
            <w:pPr>
              <w:pStyle w:val="MDPI42tablebody"/>
              <w:spacing w:line="240" w:lineRule="auto"/>
            </w:pPr>
            <w:r>
              <w:t>-0.71</w:t>
            </w:r>
          </w:p>
        </w:tc>
        <w:tc>
          <w:tcPr>
            <w:tcW w:w="1572" w:type="dxa"/>
            <w:shd w:val="clear" w:color="auto" w:fill="auto"/>
            <w:vAlign w:val="center"/>
          </w:tcPr>
          <w:p w14:paraId="1459EA1F" w14:textId="6E4D54F2" w:rsidR="0064278F" w:rsidRPr="00F220D4" w:rsidRDefault="0064278F" w:rsidP="00C60AF5">
            <w:pPr>
              <w:pStyle w:val="MDPI42tablebody"/>
              <w:spacing w:line="240" w:lineRule="auto"/>
            </w:pPr>
            <w:r>
              <w:t>0.17</w:t>
            </w:r>
          </w:p>
        </w:tc>
        <w:tc>
          <w:tcPr>
            <w:tcW w:w="1572" w:type="dxa"/>
            <w:shd w:val="clear" w:color="auto" w:fill="auto"/>
            <w:vAlign w:val="center"/>
          </w:tcPr>
          <w:p w14:paraId="58776646" w14:textId="5BB62831" w:rsidR="0064278F" w:rsidRPr="00F220D4" w:rsidRDefault="0064278F" w:rsidP="00C60AF5">
            <w:pPr>
              <w:pStyle w:val="MDPI42tablebody"/>
              <w:spacing w:line="240" w:lineRule="auto"/>
            </w:pPr>
            <w:r>
              <w:t>-4.12</w:t>
            </w:r>
          </w:p>
        </w:tc>
        <w:tc>
          <w:tcPr>
            <w:tcW w:w="1572" w:type="dxa"/>
          </w:tcPr>
          <w:p w14:paraId="779B826A" w14:textId="7A15A2B2" w:rsidR="0064278F" w:rsidRPr="00F220D4" w:rsidRDefault="0064278F" w:rsidP="00C60AF5">
            <w:pPr>
              <w:pStyle w:val="MDPI42tablebody"/>
              <w:spacing w:line="240" w:lineRule="auto"/>
            </w:pPr>
            <w:r>
              <w:t>&lt; 0.001</w:t>
            </w:r>
          </w:p>
        </w:tc>
      </w:tr>
      <w:tr w:rsidR="0064278F" w:rsidRPr="00754C37" w14:paraId="4AD30A89" w14:textId="77777777" w:rsidTr="0064278F">
        <w:trPr>
          <w:trHeight w:val="291"/>
        </w:trPr>
        <w:tc>
          <w:tcPr>
            <w:tcW w:w="1982" w:type="dxa"/>
            <w:shd w:val="clear" w:color="auto" w:fill="auto"/>
            <w:vAlign w:val="center"/>
          </w:tcPr>
          <w:p w14:paraId="4C301C1D" w14:textId="52E0CCD1" w:rsidR="0064278F" w:rsidRDefault="0064278F" w:rsidP="00B51AD5">
            <w:pPr>
              <w:pStyle w:val="MDPI42tablebody"/>
              <w:spacing w:line="240" w:lineRule="auto"/>
              <w:jc w:val="left"/>
            </w:pPr>
            <w:r>
              <w:t>Salt Run (SR)</w:t>
            </w:r>
          </w:p>
        </w:tc>
        <w:tc>
          <w:tcPr>
            <w:tcW w:w="1162" w:type="dxa"/>
          </w:tcPr>
          <w:p w14:paraId="6CB34F3C" w14:textId="76763CB6" w:rsidR="0064278F" w:rsidRPr="00F220D4" w:rsidRDefault="0064278F" w:rsidP="00C60AF5">
            <w:pPr>
              <w:pStyle w:val="MDPI42tablebody"/>
              <w:spacing w:line="240" w:lineRule="auto"/>
            </w:pPr>
            <w:r>
              <w:t>-1.25</w:t>
            </w:r>
          </w:p>
        </w:tc>
        <w:tc>
          <w:tcPr>
            <w:tcW w:w="1572" w:type="dxa"/>
            <w:shd w:val="clear" w:color="auto" w:fill="auto"/>
            <w:vAlign w:val="center"/>
          </w:tcPr>
          <w:p w14:paraId="35F3B4AC" w14:textId="1E57EA22" w:rsidR="0064278F" w:rsidRPr="00F220D4" w:rsidRDefault="0064278F" w:rsidP="00C60AF5">
            <w:pPr>
              <w:pStyle w:val="MDPI42tablebody"/>
              <w:spacing w:line="240" w:lineRule="auto"/>
            </w:pPr>
            <w:r>
              <w:t>0.18</w:t>
            </w:r>
          </w:p>
        </w:tc>
        <w:tc>
          <w:tcPr>
            <w:tcW w:w="1572" w:type="dxa"/>
            <w:shd w:val="clear" w:color="auto" w:fill="auto"/>
            <w:vAlign w:val="center"/>
          </w:tcPr>
          <w:p w14:paraId="6166F855" w14:textId="732523D6" w:rsidR="0064278F" w:rsidRPr="00F220D4" w:rsidRDefault="0064278F" w:rsidP="00C60AF5">
            <w:pPr>
              <w:pStyle w:val="MDPI42tablebody"/>
              <w:spacing w:line="240" w:lineRule="auto"/>
            </w:pPr>
            <w:r>
              <w:t>-6.96</w:t>
            </w:r>
          </w:p>
        </w:tc>
        <w:tc>
          <w:tcPr>
            <w:tcW w:w="1572" w:type="dxa"/>
          </w:tcPr>
          <w:p w14:paraId="4651CA84" w14:textId="42E57C76" w:rsidR="0064278F" w:rsidRPr="00F220D4" w:rsidRDefault="0064278F" w:rsidP="00C60AF5">
            <w:pPr>
              <w:pStyle w:val="MDPI42tablebody"/>
              <w:spacing w:line="240" w:lineRule="auto"/>
            </w:pPr>
            <w:r>
              <w:t>&lt; 0.001</w:t>
            </w:r>
          </w:p>
        </w:tc>
      </w:tr>
      <w:tr w:rsidR="0064278F" w:rsidRPr="00754C37" w14:paraId="3824BD72" w14:textId="77777777" w:rsidTr="0064278F">
        <w:trPr>
          <w:trHeight w:val="291"/>
        </w:trPr>
        <w:tc>
          <w:tcPr>
            <w:tcW w:w="1982" w:type="dxa"/>
            <w:shd w:val="clear" w:color="auto" w:fill="auto"/>
            <w:vAlign w:val="center"/>
          </w:tcPr>
          <w:p w14:paraId="1E3B1CB1" w14:textId="414A03C6" w:rsidR="0064278F" w:rsidRDefault="0064278F" w:rsidP="00B51AD5">
            <w:pPr>
              <w:pStyle w:val="MDPI42tablebody"/>
              <w:spacing w:line="240" w:lineRule="auto"/>
              <w:jc w:val="left"/>
            </w:pPr>
            <w:r>
              <w:t>Fort Matanzas (FM)</w:t>
            </w:r>
          </w:p>
        </w:tc>
        <w:tc>
          <w:tcPr>
            <w:tcW w:w="1162" w:type="dxa"/>
          </w:tcPr>
          <w:p w14:paraId="5CC87CC7" w14:textId="01469115" w:rsidR="0064278F" w:rsidRPr="00F220D4" w:rsidRDefault="0064278F" w:rsidP="00C60AF5">
            <w:pPr>
              <w:pStyle w:val="MDPI42tablebody"/>
              <w:spacing w:line="240" w:lineRule="auto"/>
            </w:pPr>
            <w:r>
              <w:t>-1.42</w:t>
            </w:r>
          </w:p>
        </w:tc>
        <w:tc>
          <w:tcPr>
            <w:tcW w:w="1572" w:type="dxa"/>
            <w:shd w:val="clear" w:color="auto" w:fill="auto"/>
            <w:vAlign w:val="center"/>
          </w:tcPr>
          <w:p w14:paraId="1267CD44" w14:textId="283BE3F8" w:rsidR="0064278F" w:rsidRPr="00F220D4" w:rsidRDefault="0064278F" w:rsidP="00C60AF5">
            <w:pPr>
              <w:pStyle w:val="MDPI42tablebody"/>
              <w:spacing w:line="240" w:lineRule="auto"/>
            </w:pPr>
            <w:r>
              <w:t>0.17</w:t>
            </w:r>
          </w:p>
        </w:tc>
        <w:tc>
          <w:tcPr>
            <w:tcW w:w="1572" w:type="dxa"/>
            <w:shd w:val="clear" w:color="auto" w:fill="auto"/>
            <w:vAlign w:val="center"/>
          </w:tcPr>
          <w:p w14:paraId="333A5D8E" w14:textId="4F238701" w:rsidR="0064278F" w:rsidRPr="00F220D4" w:rsidRDefault="0064278F" w:rsidP="00C60AF5">
            <w:pPr>
              <w:pStyle w:val="MDPI42tablebody"/>
              <w:spacing w:line="240" w:lineRule="auto"/>
            </w:pPr>
            <w:r>
              <w:t>-8.25</w:t>
            </w:r>
          </w:p>
        </w:tc>
        <w:tc>
          <w:tcPr>
            <w:tcW w:w="1572" w:type="dxa"/>
          </w:tcPr>
          <w:p w14:paraId="6123DEBC" w14:textId="17715F39" w:rsidR="0064278F" w:rsidRPr="00F220D4" w:rsidRDefault="0064278F" w:rsidP="00C60AF5">
            <w:pPr>
              <w:pStyle w:val="MDPI42tablebody"/>
              <w:spacing w:line="240" w:lineRule="auto"/>
            </w:pPr>
            <w:r>
              <w:t>&lt; 0.001</w:t>
            </w:r>
          </w:p>
        </w:tc>
      </w:tr>
      <w:tr w:rsidR="0064278F" w:rsidRPr="00754C37" w14:paraId="158B1231" w14:textId="77777777" w:rsidTr="0064278F">
        <w:trPr>
          <w:trHeight w:val="291"/>
        </w:trPr>
        <w:tc>
          <w:tcPr>
            <w:tcW w:w="1982" w:type="dxa"/>
            <w:shd w:val="clear" w:color="auto" w:fill="auto"/>
            <w:vAlign w:val="center"/>
          </w:tcPr>
          <w:p w14:paraId="761EF3C7" w14:textId="3FF57B2D" w:rsidR="0064278F" w:rsidRDefault="0064278F" w:rsidP="00B51AD5">
            <w:pPr>
              <w:pStyle w:val="MDPI42tablebody"/>
              <w:spacing w:line="240" w:lineRule="auto"/>
              <w:jc w:val="left"/>
            </w:pPr>
            <w:r>
              <w:t>2016</w:t>
            </w:r>
          </w:p>
        </w:tc>
        <w:tc>
          <w:tcPr>
            <w:tcW w:w="1162" w:type="dxa"/>
          </w:tcPr>
          <w:p w14:paraId="1C7B0EDC" w14:textId="25801A7A" w:rsidR="0064278F" w:rsidRPr="00F220D4" w:rsidRDefault="0064278F" w:rsidP="00C60AF5">
            <w:pPr>
              <w:pStyle w:val="MDPI42tablebody"/>
              <w:spacing w:line="240" w:lineRule="auto"/>
            </w:pPr>
            <w:r>
              <w:t>0.16</w:t>
            </w:r>
          </w:p>
        </w:tc>
        <w:tc>
          <w:tcPr>
            <w:tcW w:w="1572" w:type="dxa"/>
            <w:shd w:val="clear" w:color="auto" w:fill="auto"/>
            <w:vAlign w:val="center"/>
          </w:tcPr>
          <w:p w14:paraId="37F5C140" w14:textId="6E4CBE30" w:rsidR="0064278F" w:rsidRPr="00F220D4" w:rsidRDefault="0064278F" w:rsidP="00C60AF5">
            <w:pPr>
              <w:pStyle w:val="MDPI42tablebody"/>
              <w:spacing w:line="240" w:lineRule="auto"/>
            </w:pPr>
            <w:r>
              <w:t>0.22</w:t>
            </w:r>
          </w:p>
        </w:tc>
        <w:tc>
          <w:tcPr>
            <w:tcW w:w="1572" w:type="dxa"/>
            <w:shd w:val="clear" w:color="auto" w:fill="auto"/>
            <w:vAlign w:val="center"/>
          </w:tcPr>
          <w:p w14:paraId="6A0377FC" w14:textId="014E39A2" w:rsidR="0064278F" w:rsidRPr="00F220D4" w:rsidRDefault="0064278F" w:rsidP="00C60AF5">
            <w:pPr>
              <w:pStyle w:val="MDPI42tablebody"/>
              <w:spacing w:line="240" w:lineRule="auto"/>
            </w:pPr>
            <w:r>
              <w:t>0.74</w:t>
            </w:r>
          </w:p>
        </w:tc>
        <w:tc>
          <w:tcPr>
            <w:tcW w:w="1572" w:type="dxa"/>
          </w:tcPr>
          <w:p w14:paraId="221EE02E" w14:textId="508EB460" w:rsidR="0064278F" w:rsidRPr="00F220D4" w:rsidRDefault="0064278F" w:rsidP="00C60AF5">
            <w:pPr>
              <w:pStyle w:val="MDPI42tablebody"/>
              <w:spacing w:line="240" w:lineRule="auto"/>
            </w:pPr>
            <w:r>
              <w:t>0.46</w:t>
            </w:r>
          </w:p>
        </w:tc>
      </w:tr>
      <w:tr w:rsidR="0064278F" w:rsidRPr="00754C37" w14:paraId="1984A4C9" w14:textId="77777777" w:rsidTr="0064278F">
        <w:trPr>
          <w:trHeight w:val="291"/>
        </w:trPr>
        <w:tc>
          <w:tcPr>
            <w:tcW w:w="1982" w:type="dxa"/>
            <w:shd w:val="clear" w:color="auto" w:fill="auto"/>
            <w:vAlign w:val="center"/>
          </w:tcPr>
          <w:p w14:paraId="3427A3B9" w14:textId="73F822E1" w:rsidR="0064278F" w:rsidRDefault="0064278F" w:rsidP="00B51AD5">
            <w:pPr>
              <w:pStyle w:val="MDPI42tablebody"/>
              <w:spacing w:line="240" w:lineRule="auto"/>
              <w:jc w:val="left"/>
            </w:pPr>
            <w:r>
              <w:t>2017</w:t>
            </w:r>
          </w:p>
        </w:tc>
        <w:tc>
          <w:tcPr>
            <w:tcW w:w="1162" w:type="dxa"/>
          </w:tcPr>
          <w:p w14:paraId="6FC0C6AC" w14:textId="098260A1" w:rsidR="0064278F" w:rsidRPr="00F220D4" w:rsidRDefault="0064278F" w:rsidP="00C60AF5">
            <w:pPr>
              <w:pStyle w:val="MDPI42tablebody"/>
              <w:spacing w:line="240" w:lineRule="auto"/>
            </w:pPr>
            <w:r>
              <w:t>0.84</w:t>
            </w:r>
          </w:p>
        </w:tc>
        <w:tc>
          <w:tcPr>
            <w:tcW w:w="1572" w:type="dxa"/>
            <w:shd w:val="clear" w:color="auto" w:fill="auto"/>
            <w:vAlign w:val="center"/>
          </w:tcPr>
          <w:p w14:paraId="5192A5DA" w14:textId="3255AED9" w:rsidR="0064278F" w:rsidRPr="00F220D4" w:rsidRDefault="0064278F" w:rsidP="00C60AF5">
            <w:pPr>
              <w:pStyle w:val="MDPI42tablebody"/>
              <w:spacing w:line="240" w:lineRule="auto"/>
            </w:pPr>
            <w:r>
              <w:t>0.21</w:t>
            </w:r>
          </w:p>
        </w:tc>
        <w:tc>
          <w:tcPr>
            <w:tcW w:w="1572" w:type="dxa"/>
            <w:shd w:val="clear" w:color="auto" w:fill="auto"/>
            <w:vAlign w:val="center"/>
          </w:tcPr>
          <w:p w14:paraId="01F16F4B" w14:textId="6FA5EFED" w:rsidR="0064278F" w:rsidRPr="00F220D4" w:rsidRDefault="0064278F" w:rsidP="00C60AF5">
            <w:pPr>
              <w:pStyle w:val="MDPI42tablebody"/>
              <w:spacing w:line="240" w:lineRule="auto"/>
            </w:pPr>
            <w:r>
              <w:t>4.07</w:t>
            </w:r>
          </w:p>
        </w:tc>
        <w:tc>
          <w:tcPr>
            <w:tcW w:w="1572" w:type="dxa"/>
          </w:tcPr>
          <w:p w14:paraId="26475495" w14:textId="0080DB97" w:rsidR="0064278F" w:rsidRPr="00F220D4" w:rsidRDefault="0064278F" w:rsidP="00C60AF5">
            <w:pPr>
              <w:pStyle w:val="MDPI42tablebody"/>
              <w:spacing w:line="240" w:lineRule="auto"/>
            </w:pPr>
            <w:r>
              <w:t>&lt; 0.001</w:t>
            </w:r>
          </w:p>
        </w:tc>
      </w:tr>
      <w:tr w:rsidR="0064278F" w:rsidRPr="00754C37" w14:paraId="4394CDC3" w14:textId="77777777" w:rsidTr="0064278F">
        <w:trPr>
          <w:trHeight w:val="291"/>
        </w:trPr>
        <w:tc>
          <w:tcPr>
            <w:tcW w:w="1982" w:type="dxa"/>
            <w:shd w:val="clear" w:color="auto" w:fill="auto"/>
            <w:vAlign w:val="center"/>
          </w:tcPr>
          <w:p w14:paraId="7D47E05A" w14:textId="7668056B" w:rsidR="0064278F" w:rsidRDefault="0064278F" w:rsidP="00B51AD5">
            <w:pPr>
              <w:pStyle w:val="MDPI42tablebody"/>
              <w:spacing w:line="240" w:lineRule="auto"/>
              <w:jc w:val="left"/>
            </w:pPr>
            <w:r>
              <w:t>2018</w:t>
            </w:r>
          </w:p>
        </w:tc>
        <w:tc>
          <w:tcPr>
            <w:tcW w:w="1162" w:type="dxa"/>
          </w:tcPr>
          <w:p w14:paraId="4976CC1D" w14:textId="46F87A22" w:rsidR="0064278F" w:rsidRPr="00F220D4" w:rsidRDefault="0064278F" w:rsidP="00C60AF5">
            <w:pPr>
              <w:pStyle w:val="MDPI42tablebody"/>
              <w:spacing w:line="240" w:lineRule="auto"/>
            </w:pPr>
            <w:r>
              <w:t>1.23</w:t>
            </w:r>
          </w:p>
        </w:tc>
        <w:tc>
          <w:tcPr>
            <w:tcW w:w="1572" w:type="dxa"/>
            <w:shd w:val="clear" w:color="auto" w:fill="auto"/>
            <w:vAlign w:val="center"/>
          </w:tcPr>
          <w:p w14:paraId="6D815245" w14:textId="1366D96A" w:rsidR="0064278F" w:rsidRPr="00F220D4" w:rsidRDefault="0064278F" w:rsidP="00C60AF5">
            <w:pPr>
              <w:pStyle w:val="MDPI42tablebody"/>
              <w:spacing w:line="240" w:lineRule="auto"/>
            </w:pPr>
            <w:r>
              <w:t>0.21</w:t>
            </w:r>
          </w:p>
        </w:tc>
        <w:tc>
          <w:tcPr>
            <w:tcW w:w="1572" w:type="dxa"/>
            <w:shd w:val="clear" w:color="auto" w:fill="auto"/>
            <w:vAlign w:val="center"/>
          </w:tcPr>
          <w:p w14:paraId="153E03D3" w14:textId="64E85EC2" w:rsidR="0064278F" w:rsidRPr="00F220D4" w:rsidRDefault="0064278F" w:rsidP="00C60AF5">
            <w:pPr>
              <w:pStyle w:val="MDPI42tablebody"/>
              <w:spacing w:line="240" w:lineRule="auto"/>
            </w:pPr>
            <w:r>
              <w:t>5.95</w:t>
            </w:r>
          </w:p>
        </w:tc>
        <w:tc>
          <w:tcPr>
            <w:tcW w:w="1572" w:type="dxa"/>
          </w:tcPr>
          <w:p w14:paraId="072578B8" w14:textId="38665A06" w:rsidR="0064278F" w:rsidRPr="00F220D4" w:rsidRDefault="0064278F" w:rsidP="00C60AF5">
            <w:pPr>
              <w:pStyle w:val="MDPI42tablebody"/>
              <w:spacing w:line="240" w:lineRule="auto"/>
            </w:pPr>
            <w:r>
              <w:t>&lt; 0.001</w:t>
            </w:r>
          </w:p>
        </w:tc>
      </w:tr>
      <w:tr w:rsidR="0064278F" w:rsidRPr="00754C37" w14:paraId="73CE57B6" w14:textId="77777777" w:rsidTr="0064278F">
        <w:trPr>
          <w:trHeight w:val="291"/>
        </w:trPr>
        <w:tc>
          <w:tcPr>
            <w:tcW w:w="1982" w:type="dxa"/>
            <w:shd w:val="clear" w:color="auto" w:fill="auto"/>
            <w:vAlign w:val="center"/>
          </w:tcPr>
          <w:p w14:paraId="7C33250F" w14:textId="0244D21D" w:rsidR="0064278F" w:rsidRDefault="0064278F" w:rsidP="00B51AD5">
            <w:pPr>
              <w:pStyle w:val="MDPI42tablebody"/>
              <w:spacing w:line="240" w:lineRule="auto"/>
              <w:jc w:val="left"/>
            </w:pPr>
            <w:r>
              <w:t>2019</w:t>
            </w:r>
          </w:p>
        </w:tc>
        <w:tc>
          <w:tcPr>
            <w:tcW w:w="1162" w:type="dxa"/>
          </w:tcPr>
          <w:p w14:paraId="5121B73C" w14:textId="5999B9D4" w:rsidR="0064278F" w:rsidRPr="00F220D4" w:rsidRDefault="0064278F" w:rsidP="00C60AF5">
            <w:pPr>
              <w:pStyle w:val="MDPI42tablebody"/>
              <w:spacing w:line="240" w:lineRule="auto"/>
            </w:pPr>
            <w:r>
              <w:t>1.65</w:t>
            </w:r>
          </w:p>
        </w:tc>
        <w:tc>
          <w:tcPr>
            <w:tcW w:w="1572" w:type="dxa"/>
            <w:shd w:val="clear" w:color="auto" w:fill="auto"/>
            <w:vAlign w:val="center"/>
          </w:tcPr>
          <w:p w14:paraId="157F6106" w14:textId="02CBC1DB" w:rsidR="0064278F" w:rsidRPr="00F220D4" w:rsidRDefault="0064278F" w:rsidP="00C60AF5">
            <w:pPr>
              <w:pStyle w:val="MDPI42tablebody"/>
              <w:spacing w:line="240" w:lineRule="auto"/>
            </w:pPr>
            <w:r>
              <w:t>0.2</w:t>
            </w:r>
          </w:p>
        </w:tc>
        <w:tc>
          <w:tcPr>
            <w:tcW w:w="1572" w:type="dxa"/>
            <w:shd w:val="clear" w:color="auto" w:fill="auto"/>
            <w:vAlign w:val="center"/>
          </w:tcPr>
          <w:p w14:paraId="52B9F00E" w14:textId="1AC098E6" w:rsidR="0064278F" w:rsidRPr="00F220D4" w:rsidRDefault="0064278F" w:rsidP="00C60AF5">
            <w:pPr>
              <w:pStyle w:val="MDPI42tablebody"/>
              <w:spacing w:line="240" w:lineRule="auto"/>
            </w:pPr>
            <w:r>
              <w:t>8.12</w:t>
            </w:r>
          </w:p>
        </w:tc>
        <w:tc>
          <w:tcPr>
            <w:tcW w:w="1572" w:type="dxa"/>
          </w:tcPr>
          <w:p w14:paraId="423B30DD" w14:textId="26032760" w:rsidR="0064278F" w:rsidRPr="00F220D4" w:rsidRDefault="0064278F" w:rsidP="00C60AF5">
            <w:pPr>
              <w:pStyle w:val="MDPI42tablebody"/>
              <w:spacing w:line="240" w:lineRule="auto"/>
            </w:pPr>
            <w:r>
              <w:t>&lt; 0.001</w:t>
            </w:r>
          </w:p>
        </w:tc>
      </w:tr>
      <w:tr w:rsidR="0064278F" w:rsidRPr="00754C37" w14:paraId="56F915DA" w14:textId="77777777" w:rsidTr="0064278F">
        <w:trPr>
          <w:trHeight w:val="291"/>
        </w:trPr>
        <w:tc>
          <w:tcPr>
            <w:tcW w:w="1982" w:type="dxa"/>
            <w:shd w:val="clear" w:color="auto" w:fill="auto"/>
            <w:vAlign w:val="center"/>
          </w:tcPr>
          <w:p w14:paraId="51628BA0" w14:textId="108AA7C6" w:rsidR="0064278F" w:rsidRDefault="0064278F" w:rsidP="00B51AD5">
            <w:pPr>
              <w:pStyle w:val="MDPI42tablebody"/>
              <w:spacing w:line="240" w:lineRule="auto"/>
              <w:jc w:val="left"/>
            </w:pPr>
            <w:r>
              <w:t>2020</w:t>
            </w:r>
          </w:p>
        </w:tc>
        <w:tc>
          <w:tcPr>
            <w:tcW w:w="1162" w:type="dxa"/>
          </w:tcPr>
          <w:p w14:paraId="4C934FD1" w14:textId="58DDF2D1" w:rsidR="0064278F" w:rsidRPr="00F220D4" w:rsidRDefault="0064278F" w:rsidP="00C60AF5">
            <w:pPr>
              <w:pStyle w:val="MDPI42tablebody"/>
              <w:spacing w:line="240" w:lineRule="auto"/>
            </w:pPr>
            <w:r>
              <w:t>1.99</w:t>
            </w:r>
          </w:p>
        </w:tc>
        <w:tc>
          <w:tcPr>
            <w:tcW w:w="1572" w:type="dxa"/>
            <w:shd w:val="clear" w:color="auto" w:fill="auto"/>
            <w:vAlign w:val="center"/>
          </w:tcPr>
          <w:p w14:paraId="4A69E4D5" w14:textId="37B65033" w:rsidR="0064278F" w:rsidRPr="00F220D4" w:rsidRDefault="0064278F" w:rsidP="00C60AF5">
            <w:pPr>
              <w:pStyle w:val="MDPI42tablebody"/>
              <w:spacing w:line="240" w:lineRule="auto"/>
            </w:pPr>
            <w:r>
              <w:t>0.21</w:t>
            </w:r>
          </w:p>
        </w:tc>
        <w:tc>
          <w:tcPr>
            <w:tcW w:w="1572" w:type="dxa"/>
            <w:shd w:val="clear" w:color="auto" w:fill="auto"/>
            <w:vAlign w:val="center"/>
          </w:tcPr>
          <w:p w14:paraId="5B7CAC66" w14:textId="0F37FE0E" w:rsidR="0064278F" w:rsidRPr="00F220D4" w:rsidRDefault="0064278F" w:rsidP="00C60AF5">
            <w:pPr>
              <w:pStyle w:val="MDPI42tablebody"/>
              <w:spacing w:line="240" w:lineRule="auto"/>
            </w:pPr>
            <w:r>
              <w:t>9.70</w:t>
            </w:r>
          </w:p>
        </w:tc>
        <w:tc>
          <w:tcPr>
            <w:tcW w:w="1572" w:type="dxa"/>
          </w:tcPr>
          <w:p w14:paraId="58EEA9E8" w14:textId="56DAB88D" w:rsidR="0064278F" w:rsidRPr="00F220D4" w:rsidRDefault="0064278F" w:rsidP="00C60AF5">
            <w:pPr>
              <w:pStyle w:val="MDPI42tablebody"/>
              <w:spacing w:line="240" w:lineRule="auto"/>
            </w:pPr>
            <w:r>
              <w:t>&lt; 0.001</w:t>
            </w:r>
          </w:p>
        </w:tc>
      </w:tr>
    </w:tbl>
    <w:p w14:paraId="7ECE4DB2" w14:textId="4FD57932" w:rsidR="00FF1DA8" w:rsidRDefault="00FF1DA8" w:rsidP="00FF1DA8">
      <w:pPr>
        <w:pStyle w:val="MDPI41tablecaption"/>
      </w:pPr>
      <w:r>
        <w:rPr>
          <w:b/>
        </w:rPr>
        <w:t xml:space="preserve">Table </w:t>
      </w:r>
      <w:r w:rsidR="00126D19">
        <w:rPr>
          <w:b/>
        </w:rPr>
        <w:t>A2</w:t>
      </w:r>
      <w:r w:rsidRPr="00325902">
        <w:rPr>
          <w:b/>
        </w:rPr>
        <w:t>.</w:t>
      </w:r>
      <w:r w:rsidRPr="00325902">
        <w:t xml:space="preserve"> </w:t>
      </w:r>
      <w:r>
        <w:t>Pairwise comparisons of mean spat per shell between sampled regions in the Guana Tolomato Matanzas estuary: Tolomato River (TR), Guana River (GR), Saint Augustine (SA), Salt Run (SR), and Fort Matanzas (FM). Results are averaged over the level of year and given on the log (not the response) scale. Tukey method for post-hoc tests.</w:t>
      </w:r>
      <w:r w:rsidR="0011552B">
        <w:t xml:space="preserve">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5B0CD745" w14:textId="77777777" w:rsidTr="00C60AF5">
        <w:trPr>
          <w:trHeight w:val="291"/>
        </w:trPr>
        <w:tc>
          <w:tcPr>
            <w:tcW w:w="1982" w:type="dxa"/>
            <w:tcBorders>
              <w:bottom w:val="single" w:sz="4" w:space="0" w:color="auto"/>
            </w:tcBorders>
            <w:shd w:val="clear" w:color="auto" w:fill="auto"/>
            <w:vAlign w:val="center"/>
          </w:tcPr>
          <w:p w14:paraId="4B87AFE9" w14:textId="79567E44" w:rsidR="00FF1DA8" w:rsidRPr="007F7C8C" w:rsidRDefault="00FF1DA8" w:rsidP="00C60AF5">
            <w:pPr>
              <w:pStyle w:val="MDPI42tablebody"/>
              <w:spacing w:line="240" w:lineRule="auto"/>
              <w:rPr>
                <w:b/>
                <w:snapToGrid/>
              </w:rPr>
            </w:pPr>
            <w:r>
              <w:rPr>
                <w:b/>
                <w:snapToGrid/>
              </w:rPr>
              <w:t>Contrast</w:t>
            </w:r>
          </w:p>
        </w:tc>
        <w:tc>
          <w:tcPr>
            <w:tcW w:w="1162" w:type="dxa"/>
            <w:tcBorders>
              <w:bottom w:val="single" w:sz="4" w:space="0" w:color="auto"/>
            </w:tcBorders>
          </w:tcPr>
          <w:p w14:paraId="2F744CFF"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1BBA93D4"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FC5E08A" w14:textId="74A79F06" w:rsidR="00FF1DA8" w:rsidRPr="007F7C8C" w:rsidRDefault="00FF1DA8" w:rsidP="00C60AF5">
            <w:pPr>
              <w:pStyle w:val="MDPI42tablebody"/>
              <w:spacing w:line="240" w:lineRule="auto"/>
              <w:rPr>
                <w:b/>
                <w:snapToGrid/>
              </w:rPr>
            </w:pPr>
            <w:r w:rsidRPr="0064278F">
              <w:rPr>
                <w:b/>
                <w:i/>
                <w:iCs/>
                <w:snapToGrid/>
              </w:rPr>
              <w:t>z</w:t>
            </w:r>
            <w:r>
              <w:rPr>
                <w:b/>
                <w:snapToGrid/>
              </w:rPr>
              <w:t>-ratio</w:t>
            </w:r>
          </w:p>
        </w:tc>
        <w:tc>
          <w:tcPr>
            <w:tcW w:w="1572" w:type="dxa"/>
            <w:tcBorders>
              <w:bottom w:val="single" w:sz="4" w:space="0" w:color="auto"/>
            </w:tcBorders>
          </w:tcPr>
          <w:p w14:paraId="4543F4A2" w14:textId="65C5B666" w:rsidR="00FF1DA8" w:rsidRDefault="00FF1DA8" w:rsidP="00C60AF5">
            <w:pPr>
              <w:pStyle w:val="MDPI42tablebody"/>
              <w:spacing w:line="240" w:lineRule="auto"/>
              <w:rPr>
                <w:b/>
                <w:snapToGrid/>
              </w:rPr>
            </w:pPr>
            <w:r w:rsidRPr="00FF1DA8">
              <w:rPr>
                <w:b/>
                <w:i/>
                <w:iCs/>
                <w:snapToGrid/>
              </w:rPr>
              <w:t>p</w:t>
            </w:r>
            <w:r>
              <w:rPr>
                <w:b/>
                <w:snapToGrid/>
              </w:rPr>
              <w:t>-value</w:t>
            </w:r>
          </w:p>
        </w:tc>
      </w:tr>
      <w:tr w:rsidR="00FF1DA8" w:rsidRPr="00754C37" w14:paraId="67F133D5" w14:textId="77777777" w:rsidTr="00C60AF5">
        <w:trPr>
          <w:trHeight w:val="291"/>
        </w:trPr>
        <w:tc>
          <w:tcPr>
            <w:tcW w:w="1982" w:type="dxa"/>
            <w:shd w:val="clear" w:color="auto" w:fill="auto"/>
            <w:vAlign w:val="center"/>
          </w:tcPr>
          <w:p w14:paraId="16AB6BE7" w14:textId="262D85CA" w:rsidR="00FF1DA8" w:rsidRPr="00F220D4" w:rsidRDefault="00FF1DA8" w:rsidP="00C60AF5">
            <w:pPr>
              <w:pStyle w:val="MDPI42tablebody"/>
              <w:spacing w:line="240" w:lineRule="auto"/>
              <w:jc w:val="left"/>
            </w:pPr>
            <w:r>
              <w:t>TR – GR</w:t>
            </w:r>
          </w:p>
        </w:tc>
        <w:tc>
          <w:tcPr>
            <w:tcW w:w="1162" w:type="dxa"/>
          </w:tcPr>
          <w:p w14:paraId="49573DBB" w14:textId="7541AC0E" w:rsidR="00FF1DA8" w:rsidRPr="00F220D4" w:rsidRDefault="00FF1DA8" w:rsidP="00C60AF5">
            <w:pPr>
              <w:pStyle w:val="MDPI42tablebody"/>
              <w:spacing w:line="240" w:lineRule="auto"/>
            </w:pPr>
            <w:r>
              <w:t>0.56</w:t>
            </w:r>
          </w:p>
        </w:tc>
        <w:tc>
          <w:tcPr>
            <w:tcW w:w="1572" w:type="dxa"/>
            <w:shd w:val="clear" w:color="auto" w:fill="auto"/>
            <w:vAlign w:val="center"/>
          </w:tcPr>
          <w:p w14:paraId="32E80D58" w14:textId="0F0E1B79" w:rsidR="00FF1DA8" w:rsidRPr="00F220D4" w:rsidRDefault="00FF1DA8" w:rsidP="00C60AF5">
            <w:pPr>
              <w:pStyle w:val="MDPI42tablebody"/>
              <w:spacing w:line="240" w:lineRule="auto"/>
            </w:pPr>
            <w:r>
              <w:t>0.17</w:t>
            </w:r>
          </w:p>
        </w:tc>
        <w:tc>
          <w:tcPr>
            <w:tcW w:w="1572" w:type="dxa"/>
            <w:shd w:val="clear" w:color="auto" w:fill="auto"/>
            <w:vAlign w:val="center"/>
          </w:tcPr>
          <w:p w14:paraId="0B54BDB7" w14:textId="6C4EE001" w:rsidR="00FF1DA8" w:rsidRPr="00F220D4" w:rsidRDefault="00FF1DA8" w:rsidP="00C60AF5">
            <w:pPr>
              <w:pStyle w:val="MDPI42tablebody"/>
              <w:spacing w:line="240" w:lineRule="auto"/>
            </w:pPr>
            <w:r>
              <w:t>3.24</w:t>
            </w:r>
          </w:p>
        </w:tc>
        <w:tc>
          <w:tcPr>
            <w:tcW w:w="1572" w:type="dxa"/>
          </w:tcPr>
          <w:p w14:paraId="4CFED9AA" w14:textId="65136967" w:rsidR="00FF1DA8" w:rsidRPr="00F220D4" w:rsidRDefault="00FF1DA8" w:rsidP="00C60AF5">
            <w:pPr>
              <w:pStyle w:val="MDPI42tablebody"/>
              <w:spacing w:line="240" w:lineRule="auto"/>
            </w:pPr>
            <w:r>
              <w:t>0.0105</w:t>
            </w:r>
          </w:p>
        </w:tc>
      </w:tr>
      <w:tr w:rsidR="00FF1DA8" w:rsidRPr="00754C37" w14:paraId="6501E65B" w14:textId="77777777" w:rsidTr="00C60AF5">
        <w:trPr>
          <w:trHeight w:val="291"/>
        </w:trPr>
        <w:tc>
          <w:tcPr>
            <w:tcW w:w="1982" w:type="dxa"/>
            <w:shd w:val="clear" w:color="auto" w:fill="auto"/>
            <w:vAlign w:val="center"/>
          </w:tcPr>
          <w:p w14:paraId="2B5E73DB" w14:textId="4A790880" w:rsidR="00FF1DA8" w:rsidRPr="00F220D4" w:rsidRDefault="00FF1DA8" w:rsidP="00C60AF5">
            <w:pPr>
              <w:pStyle w:val="MDPI42tablebody"/>
              <w:spacing w:line="240" w:lineRule="auto"/>
              <w:jc w:val="left"/>
            </w:pPr>
            <w:r>
              <w:t>TR – SA</w:t>
            </w:r>
          </w:p>
        </w:tc>
        <w:tc>
          <w:tcPr>
            <w:tcW w:w="1162" w:type="dxa"/>
          </w:tcPr>
          <w:p w14:paraId="618F6D9A" w14:textId="47C611B0" w:rsidR="00FF1DA8" w:rsidRPr="00F220D4" w:rsidRDefault="00FF1DA8" w:rsidP="00C60AF5">
            <w:pPr>
              <w:pStyle w:val="MDPI42tablebody"/>
              <w:spacing w:line="240" w:lineRule="auto"/>
            </w:pPr>
            <w:r>
              <w:t>0.7</w:t>
            </w:r>
            <w:r w:rsidR="0011552B">
              <w:t>1</w:t>
            </w:r>
          </w:p>
        </w:tc>
        <w:tc>
          <w:tcPr>
            <w:tcW w:w="1572" w:type="dxa"/>
            <w:shd w:val="clear" w:color="auto" w:fill="auto"/>
            <w:vAlign w:val="center"/>
          </w:tcPr>
          <w:p w14:paraId="566C8D01" w14:textId="76D4960E" w:rsidR="00FF1DA8" w:rsidRPr="00F220D4" w:rsidRDefault="00FF1DA8" w:rsidP="00C60AF5">
            <w:pPr>
              <w:pStyle w:val="MDPI42tablebody"/>
              <w:spacing w:line="240" w:lineRule="auto"/>
            </w:pPr>
            <w:r>
              <w:t>0.17</w:t>
            </w:r>
          </w:p>
        </w:tc>
        <w:tc>
          <w:tcPr>
            <w:tcW w:w="1572" w:type="dxa"/>
            <w:shd w:val="clear" w:color="auto" w:fill="auto"/>
            <w:vAlign w:val="center"/>
          </w:tcPr>
          <w:p w14:paraId="1D6A33F6" w14:textId="5C09FC95" w:rsidR="00FF1DA8" w:rsidRPr="00F220D4" w:rsidRDefault="00FF1DA8" w:rsidP="00C60AF5">
            <w:pPr>
              <w:pStyle w:val="MDPI42tablebody"/>
              <w:spacing w:line="240" w:lineRule="auto"/>
            </w:pPr>
            <w:r>
              <w:t>4.12</w:t>
            </w:r>
          </w:p>
        </w:tc>
        <w:tc>
          <w:tcPr>
            <w:tcW w:w="1572" w:type="dxa"/>
          </w:tcPr>
          <w:p w14:paraId="0E581A9E" w14:textId="202BFE6D" w:rsidR="00FF1DA8" w:rsidRPr="00F220D4" w:rsidRDefault="00FF1DA8" w:rsidP="00C60AF5">
            <w:pPr>
              <w:pStyle w:val="MDPI42tablebody"/>
              <w:spacing w:line="240" w:lineRule="auto"/>
            </w:pPr>
            <w:r>
              <w:t>0.0004</w:t>
            </w:r>
          </w:p>
        </w:tc>
      </w:tr>
      <w:tr w:rsidR="00FF1DA8" w:rsidRPr="00754C37" w14:paraId="13C9C848" w14:textId="77777777" w:rsidTr="00C60AF5">
        <w:trPr>
          <w:trHeight w:val="291"/>
        </w:trPr>
        <w:tc>
          <w:tcPr>
            <w:tcW w:w="1982" w:type="dxa"/>
            <w:shd w:val="clear" w:color="auto" w:fill="auto"/>
            <w:vAlign w:val="center"/>
          </w:tcPr>
          <w:p w14:paraId="14EF0B6D" w14:textId="7F6B2E5E" w:rsidR="00FF1DA8" w:rsidRDefault="00FF1DA8" w:rsidP="00C60AF5">
            <w:pPr>
              <w:pStyle w:val="MDPI42tablebody"/>
              <w:spacing w:line="240" w:lineRule="auto"/>
              <w:jc w:val="left"/>
            </w:pPr>
            <w:r>
              <w:t>TR – SR</w:t>
            </w:r>
          </w:p>
        </w:tc>
        <w:tc>
          <w:tcPr>
            <w:tcW w:w="1162" w:type="dxa"/>
          </w:tcPr>
          <w:p w14:paraId="31960A53" w14:textId="6BB5E650" w:rsidR="00FF1DA8" w:rsidRPr="00F220D4" w:rsidRDefault="00FF1DA8" w:rsidP="00C60AF5">
            <w:pPr>
              <w:pStyle w:val="MDPI42tablebody"/>
              <w:spacing w:line="240" w:lineRule="auto"/>
            </w:pPr>
            <w:r>
              <w:t>1.25</w:t>
            </w:r>
          </w:p>
        </w:tc>
        <w:tc>
          <w:tcPr>
            <w:tcW w:w="1572" w:type="dxa"/>
            <w:shd w:val="clear" w:color="auto" w:fill="auto"/>
            <w:vAlign w:val="center"/>
          </w:tcPr>
          <w:p w14:paraId="6416CEB1" w14:textId="1CFB5413" w:rsidR="00FF1DA8" w:rsidRPr="00F220D4" w:rsidRDefault="00FF1DA8" w:rsidP="00C60AF5">
            <w:pPr>
              <w:pStyle w:val="MDPI42tablebody"/>
              <w:spacing w:line="240" w:lineRule="auto"/>
            </w:pPr>
            <w:r>
              <w:t>0.18</w:t>
            </w:r>
          </w:p>
        </w:tc>
        <w:tc>
          <w:tcPr>
            <w:tcW w:w="1572" w:type="dxa"/>
            <w:shd w:val="clear" w:color="auto" w:fill="auto"/>
            <w:vAlign w:val="center"/>
          </w:tcPr>
          <w:p w14:paraId="5A045383" w14:textId="77590118" w:rsidR="00FF1DA8" w:rsidRPr="00F220D4" w:rsidRDefault="00FF1DA8" w:rsidP="00C60AF5">
            <w:pPr>
              <w:pStyle w:val="MDPI42tablebody"/>
              <w:spacing w:line="240" w:lineRule="auto"/>
            </w:pPr>
            <w:r>
              <w:t>6.96</w:t>
            </w:r>
          </w:p>
        </w:tc>
        <w:tc>
          <w:tcPr>
            <w:tcW w:w="1572" w:type="dxa"/>
          </w:tcPr>
          <w:p w14:paraId="7304A20D" w14:textId="65CEC94B" w:rsidR="00FF1DA8" w:rsidRPr="00F220D4" w:rsidRDefault="00FF1DA8" w:rsidP="00C60AF5">
            <w:pPr>
              <w:pStyle w:val="MDPI42tablebody"/>
              <w:spacing w:line="240" w:lineRule="auto"/>
            </w:pPr>
            <w:r>
              <w:t>&lt; 0.0001</w:t>
            </w:r>
          </w:p>
        </w:tc>
      </w:tr>
      <w:tr w:rsidR="00FF1DA8" w:rsidRPr="00754C37" w14:paraId="5D8954B8" w14:textId="77777777" w:rsidTr="00C60AF5">
        <w:trPr>
          <w:trHeight w:val="291"/>
        </w:trPr>
        <w:tc>
          <w:tcPr>
            <w:tcW w:w="1982" w:type="dxa"/>
            <w:shd w:val="clear" w:color="auto" w:fill="auto"/>
            <w:vAlign w:val="center"/>
          </w:tcPr>
          <w:p w14:paraId="3F1539DD" w14:textId="36BC5A74" w:rsidR="00FF1DA8" w:rsidRDefault="0011552B" w:rsidP="00C60AF5">
            <w:pPr>
              <w:pStyle w:val="MDPI42tablebody"/>
              <w:spacing w:line="240" w:lineRule="auto"/>
              <w:jc w:val="left"/>
            </w:pPr>
            <w:r>
              <w:t>TR – FM</w:t>
            </w:r>
          </w:p>
        </w:tc>
        <w:tc>
          <w:tcPr>
            <w:tcW w:w="1162" w:type="dxa"/>
          </w:tcPr>
          <w:p w14:paraId="2C59A69B" w14:textId="40593BE7" w:rsidR="00FF1DA8" w:rsidRPr="00F220D4" w:rsidRDefault="0011552B" w:rsidP="00C60AF5">
            <w:pPr>
              <w:pStyle w:val="MDPI42tablebody"/>
              <w:spacing w:line="240" w:lineRule="auto"/>
            </w:pPr>
            <w:r>
              <w:t>1.43</w:t>
            </w:r>
          </w:p>
        </w:tc>
        <w:tc>
          <w:tcPr>
            <w:tcW w:w="1572" w:type="dxa"/>
            <w:shd w:val="clear" w:color="auto" w:fill="auto"/>
            <w:vAlign w:val="center"/>
          </w:tcPr>
          <w:p w14:paraId="0659618D" w14:textId="573D194F" w:rsidR="00FF1DA8" w:rsidRPr="00F220D4" w:rsidRDefault="0011552B" w:rsidP="00C60AF5">
            <w:pPr>
              <w:pStyle w:val="MDPI42tablebody"/>
              <w:spacing w:line="240" w:lineRule="auto"/>
            </w:pPr>
            <w:r>
              <w:t>0.17</w:t>
            </w:r>
          </w:p>
        </w:tc>
        <w:tc>
          <w:tcPr>
            <w:tcW w:w="1572" w:type="dxa"/>
            <w:shd w:val="clear" w:color="auto" w:fill="auto"/>
            <w:vAlign w:val="center"/>
          </w:tcPr>
          <w:p w14:paraId="2E001E83" w14:textId="3104B7F1" w:rsidR="00FF1DA8" w:rsidRPr="00F220D4" w:rsidRDefault="0011552B" w:rsidP="00C60AF5">
            <w:pPr>
              <w:pStyle w:val="MDPI42tablebody"/>
              <w:spacing w:line="240" w:lineRule="auto"/>
            </w:pPr>
            <w:r>
              <w:t>8.25</w:t>
            </w:r>
          </w:p>
        </w:tc>
        <w:tc>
          <w:tcPr>
            <w:tcW w:w="1572" w:type="dxa"/>
          </w:tcPr>
          <w:p w14:paraId="559F5B95" w14:textId="733D359F" w:rsidR="00FF1DA8" w:rsidRPr="00F220D4" w:rsidRDefault="0011552B" w:rsidP="00C60AF5">
            <w:pPr>
              <w:pStyle w:val="MDPI42tablebody"/>
              <w:spacing w:line="240" w:lineRule="auto"/>
            </w:pPr>
            <w:r>
              <w:t>&lt; 0.0001</w:t>
            </w:r>
          </w:p>
        </w:tc>
      </w:tr>
      <w:tr w:rsidR="00FF1DA8" w:rsidRPr="00754C37" w14:paraId="7A2C77B8" w14:textId="77777777" w:rsidTr="00C60AF5">
        <w:trPr>
          <w:trHeight w:val="291"/>
        </w:trPr>
        <w:tc>
          <w:tcPr>
            <w:tcW w:w="1982" w:type="dxa"/>
            <w:shd w:val="clear" w:color="auto" w:fill="auto"/>
            <w:vAlign w:val="center"/>
          </w:tcPr>
          <w:p w14:paraId="7883FEC4" w14:textId="14CBACC8" w:rsidR="00FF1DA8" w:rsidRDefault="0011552B" w:rsidP="00C60AF5">
            <w:pPr>
              <w:pStyle w:val="MDPI42tablebody"/>
              <w:spacing w:line="240" w:lineRule="auto"/>
              <w:jc w:val="left"/>
            </w:pPr>
            <w:r>
              <w:t>GR – SA</w:t>
            </w:r>
          </w:p>
        </w:tc>
        <w:tc>
          <w:tcPr>
            <w:tcW w:w="1162" w:type="dxa"/>
          </w:tcPr>
          <w:p w14:paraId="7AD1A2EE" w14:textId="0718F6DD" w:rsidR="00FF1DA8" w:rsidRPr="00F220D4" w:rsidRDefault="0011552B" w:rsidP="00C60AF5">
            <w:pPr>
              <w:pStyle w:val="MDPI42tablebody"/>
              <w:spacing w:line="240" w:lineRule="auto"/>
            </w:pPr>
            <w:r>
              <w:t>0.14</w:t>
            </w:r>
          </w:p>
        </w:tc>
        <w:tc>
          <w:tcPr>
            <w:tcW w:w="1572" w:type="dxa"/>
            <w:shd w:val="clear" w:color="auto" w:fill="auto"/>
            <w:vAlign w:val="center"/>
          </w:tcPr>
          <w:p w14:paraId="57647CDF" w14:textId="10E34FD9" w:rsidR="00FF1DA8" w:rsidRPr="00F220D4" w:rsidRDefault="0011552B" w:rsidP="00C60AF5">
            <w:pPr>
              <w:pStyle w:val="MDPI42tablebody"/>
              <w:spacing w:line="240" w:lineRule="auto"/>
            </w:pPr>
            <w:r>
              <w:t>0.17</w:t>
            </w:r>
          </w:p>
        </w:tc>
        <w:tc>
          <w:tcPr>
            <w:tcW w:w="1572" w:type="dxa"/>
            <w:shd w:val="clear" w:color="auto" w:fill="auto"/>
            <w:vAlign w:val="center"/>
          </w:tcPr>
          <w:p w14:paraId="45174CF4" w14:textId="66BD8446" w:rsidR="00FF1DA8" w:rsidRPr="00F220D4" w:rsidRDefault="0011552B" w:rsidP="00C60AF5">
            <w:pPr>
              <w:pStyle w:val="MDPI42tablebody"/>
              <w:spacing w:line="240" w:lineRule="auto"/>
            </w:pPr>
            <w:r>
              <w:t>0.85</w:t>
            </w:r>
          </w:p>
        </w:tc>
        <w:tc>
          <w:tcPr>
            <w:tcW w:w="1572" w:type="dxa"/>
          </w:tcPr>
          <w:p w14:paraId="29F01398" w14:textId="125B5F5C" w:rsidR="00FF1DA8" w:rsidRPr="00F220D4" w:rsidRDefault="0011552B" w:rsidP="00C60AF5">
            <w:pPr>
              <w:pStyle w:val="MDPI42tablebody"/>
              <w:spacing w:line="240" w:lineRule="auto"/>
            </w:pPr>
            <w:r>
              <w:t>0.916</w:t>
            </w:r>
          </w:p>
        </w:tc>
      </w:tr>
      <w:tr w:rsidR="00FF1DA8" w:rsidRPr="00754C37" w14:paraId="1CD7E00B" w14:textId="77777777" w:rsidTr="00C60AF5">
        <w:trPr>
          <w:trHeight w:val="291"/>
        </w:trPr>
        <w:tc>
          <w:tcPr>
            <w:tcW w:w="1982" w:type="dxa"/>
            <w:shd w:val="clear" w:color="auto" w:fill="auto"/>
            <w:vAlign w:val="center"/>
          </w:tcPr>
          <w:p w14:paraId="16F9D551" w14:textId="1663B221" w:rsidR="00FF1DA8" w:rsidRDefault="0011552B" w:rsidP="00C60AF5">
            <w:pPr>
              <w:pStyle w:val="MDPI42tablebody"/>
              <w:spacing w:line="240" w:lineRule="auto"/>
              <w:jc w:val="left"/>
            </w:pPr>
            <w:r>
              <w:t>GR – SR</w:t>
            </w:r>
          </w:p>
        </w:tc>
        <w:tc>
          <w:tcPr>
            <w:tcW w:w="1162" w:type="dxa"/>
          </w:tcPr>
          <w:p w14:paraId="0979477E" w14:textId="026E8CB4" w:rsidR="00FF1DA8" w:rsidRPr="00F220D4" w:rsidRDefault="0011552B" w:rsidP="00C60AF5">
            <w:pPr>
              <w:pStyle w:val="MDPI42tablebody"/>
              <w:spacing w:line="240" w:lineRule="auto"/>
            </w:pPr>
            <w:r>
              <w:t>0.69</w:t>
            </w:r>
          </w:p>
        </w:tc>
        <w:tc>
          <w:tcPr>
            <w:tcW w:w="1572" w:type="dxa"/>
            <w:shd w:val="clear" w:color="auto" w:fill="auto"/>
            <w:vAlign w:val="center"/>
          </w:tcPr>
          <w:p w14:paraId="0CB84FB2" w14:textId="219DE1BA" w:rsidR="00FF1DA8" w:rsidRPr="00F220D4" w:rsidRDefault="0011552B" w:rsidP="00C60AF5">
            <w:pPr>
              <w:pStyle w:val="MDPI42tablebody"/>
              <w:spacing w:line="240" w:lineRule="auto"/>
            </w:pPr>
            <w:r>
              <w:t>0.18</w:t>
            </w:r>
          </w:p>
        </w:tc>
        <w:tc>
          <w:tcPr>
            <w:tcW w:w="1572" w:type="dxa"/>
            <w:shd w:val="clear" w:color="auto" w:fill="auto"/>
            <w:vAlign w:val="center"/>
          </w:tcPr>
          <w:p w14:paraId="15D60581" w14:textId="5248C3CB" w:rsidR="00FF1DA8" w:rsidRPr="00F220D4" w:rsidRDefault="0011552B" w:rsidP="00C60AF5">
            <w:pPr>
              <w:pStyle w:val="MDPI42tablebody"/>
              <w:spacing w:line="240" w:lineRule="auto"/>
            </w:pPr>
            <w:r>
              <w:t>3.90</w:t>
            </w:r>
          </w:p>
        </w:tc>
        <w:tc>
          <w:tcPr>
            <w:tcW w:w="1572" w:type="dxa"/>
          </w:tcPr>
          <w:p w14:paraId="4E9DF549" w14:textId="06093E92" w:rsidR="00FF1DA8" w:rsidRPr="00F220D4" w:rsidRDefault="0011552B" w:rsidP="00C60AF5">
            <w:pPr>
              <w:pStyle w:val="MDPI42tablebody"/>
              <w:spacing w:line="240" w:lineRule="auto"/>
            </w:pPr>
            <w:r>
              <w:t>0.0009</w:t>
            </w:r>
          </w:p>
        </w:tc>
      </w:tr>
      <w:tr w:rsidR="00FF1DA8" w:rsidRPr="00754C37" w14:paraId="7B4EAEBA" w14:textId="77777777" w:rsidTr="00C60AF5">
        <w:trPr>
          <w:trHeight w:val="291"/>
        </w:trPr>
        <w:tc>
          <w:tcPr>
            <w:tcW w:w="1982" w:type="dxa"/>
            <w:shd w:val="clear" w:color="auto" w:fill="auto"/>
            <w:vAlign w:val="center"/>
          </w:tcPr>
          <w:p w14:paraId="20BAB667" w14:textId="2D295163" w:rsidR="00FF1DA8" w:rsidRDefault="0011552B" w:rsidP="00C60AF5">
            <w:pPr>
              <w:pStyle w:val="MDPI42tablebody"/>
              <w:spacing w:line="240" w:lineRule="auto"/>
              <w:jc w:val="left"/>
            </w:pPr>
            <w:r>
              <w:t>GR – FM</w:t>
            </w:r>
          </w:p>
        </w:tc>
        <w:tc>
          <w:tcPr>
            <w:tcW w:w="1162" w:type="dxa"/>
          </w:tcPr>
          <w:p w14:paraId="35F44DEF" w14:textId="6F53EA70" w:rsidR="00FF1DA8" w:rsidRPr="00F220D4" w:rsidRDefault="0011552B" w:rsidP="00C60AF5">
            <w:pPr>
              <w:pStyle w:val="MDPI42tablebody"/>
              <w:spacing w:line="240" w:lineRule="auto"/>
            </w:pPr>
            <w:r>
              <w:t>0.86</w:t>
            </w:r>
          </w:p>
        </w:tc>
        <w:tc>
          <w:tcPr>
            <w:tcW w:w="1572" w:type="dxa"/>
            <w:shd w:val="clear" w:color="auto" w:fill="auto"/>
            <w:vAlign w:val="center"/>
          </w:tcPr>
          <w:p w14:paraId="785E8C5C" w14:textId="6124FED2" w:rsidR="00FF1DA8" w:rsidRPr="00F220D4" w:rsidRDefault="0011552B" w:rsidP="00C60AF5">
            <w:pPr>
              <w:pStyle w:val="MDPI42tablebody"/>
              <w:spacing w:line="240" w:lineRule="auto"/>
            </w:pPr>
            <w:r>
              <w:t>0.17</w:t>
            </w:r>
          </w:p>
        </w:tc>
        <w:tc>
          <w:tcPr>
            <w:tcW w:w="1572" w:type="dxa"/>
            <w:shd w:val="clear" w:color="auto" w:fill="auto"/>
            <w:vAlign w:val="center"/>
          </w:tcPr>
          <w:p w14:paraId="5E3B8AA6" w14:textId="5332EE6A" w:rsidR="00FF1DA8" w:rsidRPr="00F220D4" w:rsidRDefault="0011552B" w:rsidP="00C60AF5">
            <w:pPr>
              <w:pStyle w:val="MDPI42tablebody"/>
              <w:spacing w:line="240" w:lineRule="auto"/>
            </w:pPr>
            <w:r>
              <w:t>5.12</w:t>
            </w:r>
          </w:p>
        </w:tc>
        <w:tc>
          <w:tcPr>
            <w:tcW w:w="1572" w:type="dxa"/>
          </w:tcPr>
          <w:p w14:paraId="2D42EB6E" w14:textId="2F4D9F24" w:rsidR="00FF1DA8" w:rsidRPr="00F220D4" w:rsidRDefault="0011552B" w:rsidP="00C60AF5">
            <w:pPr>
              <w:pStyle w:val="MDPI42tablebody"/>
              <w:spacing w:line="240" w:lineRule="auto"/>
            </w:pPr>
            <w:r>
              <w:t>&lt; 0.0001</w:t>
            </w:r>
          </w:p>
        </w:tc>
      </w:tr>
      <w:tr w:rsidR="00FF1DA8" w:rsidRPr="00754C37" w14:paraId="08FA4B20" w14:textId="77777777" w:rsidTr="00C60AF5">
        <w:trPr>
          <w:trHeight w:val="291"/>
        </w:trPr>
        <w:tc>
          <w:tcPr>
            <w:tcW w:w="1982" w:type="dxa"/>
            <w:shd w:val="clear" w:color="auto" w:fill="auto"/>
            <w:vAlign w:val="center"/>
          </w:tcPr>
          <w:p w14:paraId="1492189F" w14:textId="15709623" w:rsidR="00FF1DA8" w:rsidRDefault="0011552B" w:rsidP="00C60AF5">
            <w:pPr>
              <w:pStyle w:val="MDPI42tablebody"/>
              <w:spacing w:line="240" w:lineRule="auto"/>
              <w:jc w:val="left"/>
            </w:pPr>
            <w:r>
              <w:t>SA – SR</w:t>
            </w:r>
          </w:p>
        </w:tc>
        <w:tc>
          <w:tcPr>
            <w:tcW w:w="1162" w:type="dxa"/>
          </w:tcPr>
          <w:p w14:paraId="43C759C3" w14:textId="7A6CADA5" w:rsidR="00FF1DA8" w:rsidRPr="00F220D4" w:rsidRDefault="0011552B" w:rsidP="00C60AF5">
            <w:pPr>
              <w:pStyle w:val="MDPI42tablebody"/>
              <w:spacing w:line="240" w:lineRule="auto"/>
            </w:pPr>
            <w:r>
              <w:t>0.54</w:t>
            </w:r>
          </w:p>
        </w:tc>
        <w:tc>
          <w:tcPr>
            <w:tcW w:w="1572" w:type="dxa"/>
            <w:shd w:val="clear" w:color="auto" w:fill="auto"/>
            <w:vAlign w:val="center"/>
          </w:tcPr>
          <w:p w14:paraId="51CB6B0D" w14:textId="3B5B8D60" w:rsidR="00FF1DA8" w:rsidRPr="00F220D4" w:rsidRDefault="0011552B" w:rsidP="00C60AF5">
            <w:pPr>
              <w:pStyle w:val="MDPI42tablebody"/>
              <w:spacing w:line="240" w:lineRule="auto"/>
            </w:pPr>
            <w:r>
              <w:t>0.18</w:t>
            </w:r>
          </w:p>
        </w:tc>
        <w:tc>
          <w:tcPr>
            <w:tcW w:w="1572" w:type="dxa"/>
            <w:shd w:val="clear" w:color="auto" w:fill="auto"/>
            <w:vAlign w:val="center"/>
          </w:tcPr>
          <w:p w14:paraId="03D6AA11" w14:textId="4F6B02A8" w:rsidR="00FF1DA8" w:rsidRPr="00F220D4" w:rsidRDefault="0011552B" w:rsidP="00C60AF5">
            <w:pPr>
              <w:pStyle w:val="MDPI42tablebody"/>
              <w:spacing w:line="240" w:lineRule="auto"/>
            </w:pPr>
            <w:r>
              <w:t>3.12</w:t>
            </w:r>
          </w:p>
        </w:tc>
        <w:tc>
          <w:tcPr>
            <w:tcW w:w="1572" w:type="dxa"/>
          </w:tcPr>
          <w:p w14:paraId="5D470792" w14:textId="6D33C897" w:rsidR="00FF1DA8" w:rsidRPr="00F220D4" w:rsidRDefault="0011552B" w:rsidP="00C60AF5">
            <w:pPr>
              <w:pStyle w:val="MDPI42tablebody"/>
              <w:spacing w:line="240" w:lineRule="auto"/>
            </w:pPr>
            <w:r>
              <w:t>0.0162</w:t>
            </w:r>
          </w:p>
        </w:tc>
      </w:tr>
      <w:tr w:rsidR="00FF1DA8" w:rsidRPr="00754C37" w14:paraId="269C3608" w14:textId="77777777" w:rsidTr="00C60AF5">
        <w:trPr>
          <w:trHeight w:val="291"/>
        </w:trPr>
        <w:tc>
          <w:tcPr>
            <w:tcW w:w="1982" w:type="dxa"/>
            <w:shd w:val="clear" w:color="auto" w:fill="auto"/>
            <w:vAlign w:val="center"/>
          </w:tcPr>
          <w:p w14:paraId="0520D15C" w14:textId="3F482535" w:rsidR="00FF1DA8" w:rsidRDefault="0011552B" w:rsidP="00C60AF5">
            <w:pPr>
              <w:pStyle w:val="MDPI42tablebody"/>
              <w:spacing w:line="240" w:lineRule="auto"/>
              <w:jc w:val="left"/>
            </w:pPr>
            <w:r>
              <w:t>SA – FM</w:t>
            </w:r>
          </w:p>
        </w:tc>
        <w:tc>
          <w:tcPr>
            <w:tcW w:w="1162" w:type="dxa"/>
          </w:tcPr>
          <w:p w14:paraId="570C7BE1" w14:textId="2A4499EC" w:rsidR="00FF1DA8" w:rsidRPr="00F220D4" w:rsidRDefault="0011552B" w:rsidP="00C60AF5">
            <w:pPr>
              <w:pStyle w:val="MDPI42tablebody"/>
              <w:spacing w:line="240" w:lineRule="auto"/>
            </w:pPr>
            <w:r>
              <w:t>0.72</w:t>
            </w:r>
          </w:p>
        </w:tc>
        <w:tc>
          <w:tcPr>
            <w:tcW w:w="1572" w:type="dxa"/>
            <w:shd w:val="clear" w:color="auto" w:fill="auto"/>
            <w:vAlign w:val="center"/>
          </w:tcPr>
          <w:p w14:paraId="14F94F31" w14:textId="2675060E" w:rsidR="00FF1DA8" w:rsidRPr="00F220D4" w:rsidRDefault="0011552B" w:rsidP="00C60AF5">
            <w:pPr>
              <w:pStyle w:val="MDPI42tablebody"/>
              <w:spacing w:line="240" w:lineRule="auto"/>
            </w:pPr>
            <w:r>
              <w:t>0.17</w:t>
            </w:r>
          </w:p>
        </w:tc>
        <w:tc>
          <w:tcPr>
            <w:tcW w:w="1572" w:type="dxa"/>
            <w:shd w:val="clear" w:color="auto" w:fill="auto"/>
            <w:vAlign w:val="center"/>
          </w:tcPr>
          <w:p w14:paraId="3B5FC638" w14:textId="6A6DAB8E" w:rsidR="00FF1DA8" w:rsidRPr="00F220D4" w:rsidRDefault="0011552B" w:rsidP="00C60AF5">
            <w:pPr>
              <w:pStyle w:val="MDPI42tablebody"/>
              <w:spacing w:line="240" w:lineRule="auto"/>
            </w:pPr>
            <w:r>
              <w:t>4.30</w:t>
            </w:r>
          </w:p>
        </w:tc>
        <w:tc>
          <w:tcPr>
            <w:tcW w:w="1572" w:type="dxa"/>
          </w:tcPr>
          <w:p w14:paraId="64442DC1" w14:textId="4FD5229F" w:rsidR="00FF1DA8" w:rsidRPr="00F220D4" w:rsidRDefault="0011552B" w:rsidP="00C60AF5">
            <w:pPr>
              <w:pStyle w:val="MDPI42tablebody"/>
              <w:spacing w:line="240" w:lineRule="auto"/>
            </w:pPr>
            <w:r>
              <w:t>0.0002</w:t>
            </w:r>
          </w:p>
        </w:tc>
      </w:tr>
      <w:tr w:rsidR="00FF1DA8" w:rsidRPr="00754C37" w14:paraId="63F65D84" w14:textId="77777777" w:rsidTr="00C60AF5">
        <w:trPr>
          <w:trHeight w:val="291"/>
        </w:trPr>
        <w:tc>
          <w:tcPr>
            <w:tcW w:w="1982" w:type="dxa"/>
            <w:shd w:val="clear" w:color="auto" w:fill="auto"/>
            <w:vAlign w:val="center"/>
          </w:tcPr>
          <w:p w14:paraId="51D1A07B" w14:textId="7D077D0C" w:rsidR="00FF1DA8" w:rsidRDefault="0011552B" w:rsidP="00C60AF5">
            <w:pPr>
              <w:pStyle w:val="MDPI42tablebody"/>
              <w:spacing w:line="240" w:lineRule="auto"/>
              <w:jc w:val="left"/>
            </w:pPr>
            <w:r>
              <w:t>SR – FM</w:t>
            </w:r>
          </w:p>
        </w:tc>
        <w:tc>
          <w:tcPr>
            <w:tcW w:w="1162" w:type="dxa"/>
          </w:tcPr>
          <w:p w14:paraId="720664C6" w14:textId="550D646E" w:rsidR="00FF1DA8" w:rsidRPr="00F220D4" w:rsidRDefault="0011552B" w:rsidP="00C60AF5">
            <w:pPr>
              <w:pStyle w:val="MDPI42tablebody"/>
              <w:spacing w:line="240" w:lineRule="auto"/>
            </w:pPr>
            <w:r>
              <w:t>0.18</w:t>
            </w:r>
          </w:p>
        </w:tc>
        <w:tc>
          <w:tcPr>
            <w:tcW w:w="1572" w:type="dxa"/>
            <w:shd w:val="clear" w:color="auto" w:fill="auto"/>
            <w:vAlign w:val="center"/>
          </w:tcPr>
          <w:p w14:paraId="7A54F4D1" w14:textId="10BF8398" w:rsidR="00FF1DA8" w:rsidRPr="00F220D4" w:rsidRDefault="0011552B" w:rsidP="00C60AF5">
            <w:pPr>
              <w:pStyle w:val="MDPI42tablebody"/>
              <w:spacing w:line="240" w:lineRule="auto"/>
            </w:pPr>
            <w:r>
              <w:t>0.18</w:t>
            </w:r>
          </w:p>
        </w:tc>
        <w:tc>
          <w:tcPr>
            <w:tcW w:w="1572" w:type="dxa"/>
            <w:shd w:val="clear" w:color="auto" w:fill="auto"/>
            <w:vAlign w:val="center"/>
          </w:tcPr>
          <w:p w14:paraId="2840DD8E" w14:textId="0884B230" w:rsidR="00FF1DA8" w:rsidRPr="00F220D4" w:rsidRDefault="0011552B" w:rsidP="00C60AF5">
            <w:pPr>
              <w:pStyle w:val="MDPI42tablebody"/>
              <w:spacing w:line="240" w:lineRule="auto"/>
            </w:pPr>
            <w:r>
              <w:t>0.998</w:t>
            </w:r>
          </w:p>
        </w:tc>
        <w:tc>
          <w:tcPr>
            <w:tcW w:w="1572" w:type="dxa"/>
          </w:tcPr>
          <w:p w14:paraId="5B804C27" w14:textId="17D090BF" w:rsidR="00FF1DA8" w:rsidRPr="00F220D4" w:rsidRDefault="0011552B" w:rsidP="00C60AF5">
            <w:pPr>
              <w:pStyle w:val="MDPI42tablebody"/>
              <w:spacing w:line="240" w:lineRule="auto"/>
            </w:pPr>
            <w:r>
              <w:t>0.8565</w:t>
            </w:r>
          </w:p>
        </w:tc>
      </w:tr>
    </w:tbl>
    <w:p w14:paraId="5CBDA674" w14:textId="6AAC84F0" w:rsidR="00FF1DA8" w:rsidRDefault="00FF1DA8" w:rsidP="00FF1DA8">
      <w:pPr>
        <w:pStyle w:val="MDPI41tablecaption"/>
      </w:pPr>
      <w:r>
        <w:rPr>
          <w:b/>
        </w:rPr>
        <w:t xml:space="preserve">Table </w:t>
      </w:r>
      <w:r w:rsidR="00126D19">
        <w:rPr>
          <w:b/>
        </w:rPr>
        <w:t>A3</w:t>
      </w:r>
      <w:r w:rsidRPr="00325902">
        <w:rPr>
          <w:b/>
        </w:rPr>
        <w:t>.</w:t>
      </w:r>
      <w:r w:rsidRPr="00325902">
        <w:t xml:space="preserve"> </w:t>
      </w:r>
      <w:r>
        <w:t>Pairwise comparisons of mean spat per shell among sampling years in the Guana Tolomato Matanzas estuary.</w:t>
      </w:r>
      <w:r w:rsidR="0011552B">
        <w:t xml:space="preserve"> Results are averaged over the levels of region and given on the log (not the response) scale. Tukey method for post-hoc tests.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6453F800" w14:textId="77777777" w:rsidTr="00C60AF5">
        <w:trPr>
          <w:trHeight w:val="291"/>
        </w:trPr>
        <w:tc>
          <w:tcPr>
            <w:tcW w:w="1982" w:type="dxa"/>
            <w:tcBorders>
              <w:bottom w:val="single" w:sz="4" w:space="0" w:color="auto"/>
            </w:tcBorders>
            <w:shd w:val="clear" w:color="auto" w:fill="auto"/>
            <w:vAlign w:val="center"/>
          </w:tcPr>
          <w:p w14:paraId="72A792AB" w14:textId="77777777" w:rsidR="00FF1DA8" w:rsidRPr="007F7C8C" w:rsidRDefault="00FF1DA8" w:rsidP="00C60AF5">
            <w:pPr>
              <w:pStyle w:val="MDPI42tablebody"/>
              <w:spacing w:line="240" w:lineRule="auto"/>
              <w:rPr>
                <w:b/>
                <w:snapToGrid/>
              </w:rPr>
            </w:pPr>
            <w:r>
              <w:rPr>
                <w:b/>
                <w:snapToGrid/>
              </w:rPr>
              <w:t>Parameter</w:t>
            </w:r>
          </w:p>
        </w:tc>
        <w:tc>
          <w:tcPr>
            <w:tcW w:w="1162" w:type="dxa"/>
            <w:tcBorders>
              <w:bottom w:val="single" w:sz="4" w:space="0" w:color="auto"/>
            </w:tcBorders>
          </w:tcPr>
          <w:p w14:paraId="21B2A4DB"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5D6B2D6A"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73BA1CC3" w14:textId="77777777" w:rsidR="00FF1DA8" w:rsidRPr="007F7C8C" w:rsidRDefault="00FF1DA8"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45EE5C33" w14:textId="77777777" w:rsidR="00FF1DA8" w:rsidRDefault="00FF1DA8" w:rsidP="00C60AF5">
            <w:pPr>
              <w:pStyle w:val="MDPI42tablebody"/>
              <w:spacing w:line="240" w:lineRule="auto"/>
              <w:rPr>
                <w:b/>
                <w:snapToGrid/>
              </w:rPr>
            </w:pPr>
            <w:r>
              <w:rPr>
                <w:b/>
                <w:snapToGrid/>
              </w:rPr>
              <w:t>Pr(&gt;</w:t>
            </w:r>
            <w:r w:rsidRPr="0064278F">
              <w:rPr>
                <w:b/>
                <w:i/>
                <w:iCs/>
                <w:snapToGrid/>
              </w:rPr>
              <w:t>z</w:t>
            </w:r>
            <w:r>
              <w:rPr>
                <w:b/>
                <w:snapToGrid/>
              </w:rPr>
              <w:t>)</w:t>
            </w:r>
          </w:p>
        </w:tc>
      </w:tr>
      <w:tr w:rsidR="00FF1DA8" w:rsidRPr="00754C37" w14:paraId="5207E789" w14:textId="77777777" w:rsidTr="00C60AF5">
        <w:trPr>
          <w:trHeight w:val="291"/>
        </w:trPr>
        <w:tc>
          <w:tcPr>
            <w:tcW w:w="1982" w:type="dxa"/>
            <w:shd w:val="clear" w:color="auto" w:fill="auto"/>
            <w:vAlign w:val="center"/>
          </w:tcPr>
          <w:p w14:paraId="045E1249" w14:textId="24F6A37D" w:rsidR="00FF1DA8" w:rsidRPr="00F220D4" w:rsidRDefault="0011552B" w:rsidP="00C60AF5">
            <w:pPr>
              <w:pStyle w:val="MDPI42tablebody"/>
              <w:spacing w:line="240" w:lineRule="auto"/>
              <w:jc w:val="left"/>
            </w:pPr>
            <w:r>
              <w:t>2015 – 2016</w:t>
            </w:r>
          </w:p>
        </w:tc>
        <w:tc>
          <w:tcPr>
            <w:tcW w:w="1162" w:type="dxa"/>
          </w:tcPr>
          <w:p w14:paraId="27F03EC8" w14:textId="3F42D684" w:rsidR="00FF1DA8" w:rsidRPr="00F220D4" w:rsidRDefault="0011552B" w:rsidP="00C60AF5">
            <w:pPr>
              <w:pStyle w:val="MDPI42tablebody"/>
              <w:spacing w:line="240" w:lineRule="auto"/>
            </w:pPr>
            <w:r>
              <w:t>-0.16</w:t>
            </w:r>
          </w:p>
        </w:tc>
        <w:tc>
          <w:tcPr>
            <w:tcW w:w="1572" w:type="dxa"/>
            <w:shd w:val="clear" w:color="auto" w:fill="auto"/>
            <w:vAlign w:val="center"/>
          </w:tcPr>
          <w:p w14:paraId="46A54457" w14:textId="47F6F154" w:rsidR="00FF1DA8" w:rsidRPr="00F220D4" w:rsidRDefault="0011552B" w:rsidP="00C60AF5">
            <w:pPr>
              <w:pStyle w:val="MDPI42tablebody"/>
              <w:spacing w:line="240" w:lineRule="auto"/>
            </w:pPr>
            <w:r>
              <w:t>0.22</w:t>
            </w:r>
          </w:p>
        </w:tc>
        <w:tc>
          <w:tcPr>
            <w:tcW w:w="1572" w:type="dxa"/>
            <w:shd w:val="clear" w:color="auto" w:fill="auto"/>
            <w:vAlign w:val="center"/>
          </w:tcPr>
          <w:p w14:paraId="4D3B9499" w14:textId="2ECDAB1F" w:rsidR="00FF1DA8" w:rsidRPr="00F220D4" w:rsidRDefault="0011552B" w:rsidP="00C60AF5">
            <w:pPr>
              <w:pStyle w:val="MDPI42tablebody"/>
              <w:spacing w:line="240" w:lineRule="auto"/>
            </w:pPr>
            <w:r>
              <w:t>-0.74</w:t>
            </w:r>
          </w:p>
        </w:tc>
        <w:tc>
          <w:tcPr>
            <w:tcW w:w="1572" w:type="dxa"/>
          </w:tcPr>
          <w:p w14:paraId="01C08701" w14:textId="52FE334D" w:rsidR="00FF1DA8" w:rsidRPr="00F220D4" w:rsidRDefault="0011552B" w:rsidP="00C60AF5">
            <w:pPr>
              <w:pStyle w:val="MDPI42tablebody"/>
              <w:spacing w:line="240" w:lineRule="auto"/>
            </w:pPr>
            <w:r>
              <w:t>0.9775</w:t>
            </w:r>
          </w:p>
        </w:tc>
      </w:tr>
      <w:tr w:rsidR="00FF1DA8" w:rsidRPr="00754C37" w14:paraId="1579D562" w14:textId="77777777" w:rsidTr="00C60AF5">
        <w:trPr>
          <w:trHeight w:val="291"/>
        </w:trPr>
        <w:tc>
          <w:tcPr>
            <w:tcW w:w="1982" w:type="dxa"/>
            <w:shd w:val="clear" w:color="auto" w:fill="auto"/>
            <w:vAlign w:val="center"/>
          </w:tcPr>
          <w:p w14:paraId="144A5920" w14:textId="6F586830" w:rsidR="00FF1DA8" w:rsidRPr="00F220D4" w:rsidRDefault="0011552B" w:rsidP="00C60AF5">
            <w:pPr>
              <w:pStyle w:val="MDPI42tablebody"/>
              <w:spacing w:line="240" w:lineRule="auto"/>
              <w:jc w:val="left"/>
            </w:pPr>
            <w:r>
              <w:t>2015 – 2017</w:t>
            </w:r>
          </w:p>
        </w:tc>
        <w:tc>
          <w:tcPr>
            <w:tcW w:w="1162" w:type="dxa"/>
          </w:tcPr>
          <w:p w14:paraId="0349EFC1" w14:textId="273E744C" w:rsidR="00FF1DA8" w:rsidRPr="00F220D4" w:rsidRDefault="0011552B" w:rsidP="00C60AF5">
            <w:pPr>
              <w:pStyle w:val="MDPI42tablebody"/>
              <w:spacing w:line="240" w:lineRule="auto"/>
            </w:pPr>
            <w:r>
              <w:t>-0.84</w:t>
            </w:r>
          </w:p>
        </w:tc>
        <w:tc>
          <w:tcPr>
            <w:tcW w:w="1572" w:type="dxa"/>
            <w:shd w:val="clear" w:color="auto" w:fill="auto"/>
            <w:vAlign w:val="center"/>
          </w:tcPr>
          <w:p w14:paraId="467F6B65" w14:textId="246BFC1A" w:rsidR="00FF1DA8" w:rsidRPr="00F220D4" w:rsidRDefault="0011552B" w:rsidP="00C60AF5">
            <w:pPr>
              <w:pStyle w:val="MDPI42tablebody"/>
              <w:spacing w:line="240" w:lineRule="auto"/>
            </w:pPr>
            <w:r>
              <w:t>0.21</w:t>
            </w:r>
          </w:p>
        </w:tc>
        <w:tc>
          <w:tcPr>
            <w:tcW w:w="1572" w:type="dxa"/>
            <w:shd w:val="clear" w:color="auto" w:fill="auto"/>
            <w:vAlign w:val="center"/>
          </w:tcPr>
          <w:p w14:paraId="2147E8F2" w14:textId="69B7D7D3" w:rsidR="00FF1DA8" w:rsidRPr="00F220D4" w:rsidRDefault="0011552B" w:rsidP="00C60AF5">
            <w:pPr>
              <w:pStyle w:val="MDPI42tablebody"/>
              <w:spacing w:line="240" w:lineRule="auto"/>
            </w:pPr>
            <w:r>
              <w:t>-4.07</w:t>
            </w:r>
          </w:p>
        </w:tc>
        <w:tc>
          <w:tcPr>
            <w:tcW w:w="1572" w:type="dxa"/>
          </w:tcPr>
          <w:p w14:paraId="5EC061EE" w14:textId="7631F4E7" w:rsidR="00FF1DA8" w:rsidRPr="00F220D4" w:rsidRDefault="0011552B" w:rsidP="00C60AF5">
            <w:pPr>
              <w:pStyle w:val="MDPI42tablebody"/>
              <w:spacing w:line="240" w:lineRule="auto"/>
            </w:pPr>
            <w:r>
              <w:t>0.0007</w:t>
            </w:r>
          </w:p>
        </w:tc>
      </w:tr>
      <w:tr w:rsidR="00FF1DA8" w:rsidRPr="00754C37" w14:paraId="57CBF25C" w14:textId="77777777" w:rsidTr="00C60AF5">
        <w:trPr>
          <w:trHeight w:val="291"/>
        </w:trPr>
        <w:tc>
          <w:tcPr>
            <w:tcW w:w="1982" w:type="dxa"/>
            <w:shd w:val="clear" w:color="auto" w:fill="auto"/>
            <w:vAlign w:val="center"/>
          </w:tcPr>
          <w:p w14:paraId="7DFBD5FB" w14:textId="19A06616" w:rsidR="00FF1DA8" w:rsidRDefault="0011552B" w:rsidP="00C60AF5">
            <w:pPr>
              <w:pStyle w:val="MDPI42tablebody"/>
              <w:spacing w:line="240" w:lineRule="auto"/>
              <w:jc w:val="left"/>
            </w:pPr>
            <w:r>
              <w:t>2015 – 2018</w:t>
            </w:r>
          </w:p>
        </w:tc>
        <w:tc>
          <w:tcPr>
            <w:tcW w:w="1162" w:type="dxa"/>
          </w:tcPr>
          <w:p w14:paraId="414D0607" w14:textId="037C8724" w:rsidR="00FF1DA8" w:rsidRPr="00F220D4" w:rsidRDefault="0011552B" w:rsidP="00C60AF5">
            <w:pPr>
              <w:pStyle w:val="MDPI42tablebody"/>
              <w:spacing w:line="240" w:lineRule="auto"/>
            </w:pPr>
            <w:r>
              <w:t>-1.23</w:t>
            </w:r>
          </w:p>
        </w:tc>
        <w:tc>
          <w:tcPr>
            <w:tcW w:w="1572" w:type="dxa"/>
            <w:shd w:val="clear" w:color="auto" w:fill="auto"/>
            <w:vAlign w:val="center"/>
          </w:tcPr>
          <w:p w14:paraId="42ED2085" w14:textId="2A7DFC73" w:rsidR="00FF1DA8" w:rsidRPr="00F220D4" w:rsidRDefault="0011552B" w:rsidP="00C60AF5">
            <w:pPr>
              <w:pStyle w:val="MDPI42tablebody"/>
              <w:spacing w:line="240" w:lineRule="auto"/>
            </w:pPr>
            <w:r>
              <w:t>0.21</w:t>
            </w:r>
          </w:p>
        </w:tc>
        <w:tc>
          <w:tcPr>
            <w:tcW w:w="1572" w:type="dxa"/>
            <w:shd w:val="clear" w:color="auto" w:fill="auto"/>
            <w:vAlign w:val="center"/>
          </w:tcPr>
          <w:p w14:paraId="1E057053" w14:textId="2900D2A3" w:rsidR="00FF1DA8" w:rsidRPr="00F220D4" w:rsidRDefault="0011552B" w:rsidP="00C60AF5">
            <w:pPr>
              <w:pStyle w:val="MDPI42tablebody"/>
              <w:spacing w:line="240" w:lineRule="auto"/>
            </w:pPr>
            <w:r>
              <w:t>-5.95</w:t>
            </w:r>
          </w:p>
        </w:tc>
        <w:tc>
          <w:tcPr>
            <w:tcW w:w="1572" w:type="dxa"/>
          </w:tcPr>
          <w:p w14:paraId="51B2EA1B" w14:textId="21AEE204" w:rsidR="00FF1DA8" w:rsidRPr="00F220D4" w:rsidRDefault="0011552B" w:rsidP="00C60AF5">
            <w:pPr>
              <w:pStyle w:val="MDPI42tablebody"/>
              <w:spacing w:line="240" w:lineRule="auto"/>
            </w:pPr>
            <w:r>
              <w:t>&lt; 0.0001</w:t>
            </w:r>
          </w:p>
        </w:tc>
      </w:tr>
      <w:tr w:rsidR="00FF1DA8" w:rsidRPr="00754C37" w14:paraId="3B0F476F" w14:textId="77777777" w:rsidTr="00C60AF5">
        <w:trPr>
          <w:trHeight w:val="291"/>
        </w:trPr>
        <w:tc>
          <w:tcPr>
            <w:tcW w:w="1982" w:type="dxa"/>
            <w:shd w:val="clear" w:color="auto" w:fill="auto"/>
            <w:vAlign w:val="center"/>
          </w:tcPr>
          <w:p w14:paraId="461DAA7C" w14:textId="5510EA67" w:rsidR="00FF1DA8" w:rsidRDefault="0011552B" w:rsidP="00C60AF5">
            <w:pPr>
              <w:pStyle w:val="MDPI42tablebody"/>
              <w:spacing w:line="240" w:lineRule="auto"/>
              <w:jc w:val="left"/>
            </w:pPr>
            <w:r>
              <w:t>2015 – 2019</w:t>
            </w:r>
          </w:p>
        </w:tc>
        <w:tc>
          <w:tcPr>
            <w:tcW w:w="1162" w:type="dxa"/>
          </w:tcPr>
          <w:p w14:paraId="7B222292" w14:textId="4A6DEB2B" w:rsidR="00FF1DA8" w:rsidRPr="00F220D4" w:rsidRDefault="0011552B" w:rsidP="00C60AF5">
            <w:pPr>
              <w:pStyle w:val="MDPI42tablebody"/>
              <w:spacing w:line="240" w:lineRule="auto"/>
            </w:pPr>
            <w:r>
              <w:t>-1.65</w:t>
            </w:r>
          </w:p>
        </w:tc>
        <w:tc>
          <w:tcPr>
            <w:tcW w:w="1572" w:type="dxa"/>
            <w:shd w:val="clear" w:color="auto" w:fill="auto"/>
            <w:vAlign w:val="center"/>
          </w:tcPr>
          <w:p w14:paraId="67953ED6" w14:textId="5578995D" w:rsidR="00FF1DA8" w:rsidRPr="00F220D4" w:rsidRDefault="0011552B" w:rsidP="00C60AF5">
            <w:pPr>
              <w:pStyle w:val="MDPI42tablebody"/>
              <w:spacing w:line="240" w:lineRule="auto"/>
            </w:pPr>
            <w:r>
              <w:t>0.20</w:t>
            </w:r>
          </w:p>
        </w:tc>
        <w:tc>
          <w:tcPr>
            <w:tcW w:w="1572" w:type="dxa"/>
            <w:shd w:val="clear" w:color="auto" w:fill="auto"/>
            <w:vAlign w:val="center"/>
          </w:tcPr>
          <w:p w14:paraId="63988510" w14:textId="7F20079B" w:rsidR="00FF1DA8" w:rsidRPr="00F220D4" w:rsidRDefault="0011552B" w:rsidP="00C60AF5">
            <w:pPr>
              <w:pStyle w:val="MDPI42tablebody"/>
              <w:spacing w:line="240" w:lineRule="auto"/>
            </w:pPr>
            <w:r>
              <w:t>-8.12</w:t>
            </w:r>
          </w:p>
        </w:tc>
        <w:tc>
          <w:tcPr>
            <w:tcW w:w="1572" w:type="dxa"/>
          </w:tcPr>
          <w:p w14:paraId="6D35912C" w14:textId="6AC4C419" w:rsidR="00FF1DA8" w:rsidRPr="00F220D4" w:rsidRDefault="0011552B" w:rsidP="00C60AF5">
            <w:pPr>
              <w:pStyle w:val="MDPI42tablebody"/>
              <w:spacing w:line="240" w:lineRule="auto"/>
            </w:pPr>
            <w:r>
              <w:t>&lt; 0.0001</w:t>
            </w:r>
          </w:p>
        </w:tc>
      </w:tr>
      <w:tr w:rsidR="00FF1DA8" w:rsidRPr="00754C37" w14:paraId="2D93125C" w14:textId="77777777" w:rsidTr="00C60AF5">
        <w:trPr>
          <w:trHeight w:val="291"/>
        </w:trPr>
        <w:tc>
          <w:tcPr>
            <w:tcW w:w="1982" w:type="dxa"/>
            <w:shd w:val="clear" w:color="auto" w:fill="auto"/>
            <w:vAlign w:val="center"/>
          </w:tcPr>
          <w:p w14:paraId="5434504E" w14:textId="5F322F83" w:rsidR="00FF1DA8" w:rsidRDefault="0011552B" w:rsidP="00C60AF5">
            <w:pPr>
              <w:pStyle w:val="MDPI42tablebody"/>
              <w:spacing w:line="240" w:lineRule="auto"/>
              <w:jc w:val="left"/>
            </w:pPr>
            <w:r>
              <w:t>2015 – 2020</w:t>
            </w:r>
          </w:p>
        </w:tc>
        <w:tc>
          <w:tcPr>
            <w:tcW w:w="1162" w:type="dxa"/>
          </w:tcPr>
          <w:p w14:paraId="75F99826" w14:textId="6208339A" w:rsidR="00FF1DA8" w:rsidRPr="00F220D4" w:rsidRDefault="0011552B" w:rsidP="00C60AF5">
            <w:pPr>
              <w:pStyle w:val="MDPI42tablebody"/>
              <w:spacing w:line="240" w:lineRule="auto"/>
            </w:pPr>
            <w:r>
              <w:t>-1.99</w:t>
            </w:r>
          </w:p>
        </w:tc>
        <w:tc>
          <w:tcPr>
            <w:tcW w:w="1572" w:type="dxa"/>
            <w:shd w:val="clear" w:color="auto" w:fill="auto"/>
            <w:vAlign w:val="center"/>
          </w:tcPr>
          <w:p w14:paraId="034EE584" w14:textId="1A361836" w:rsidR="00FF1DA8" w:rsidRPr="00F220D4" w:rsidRDefault="0011552B" w:rsidP="00C60AF5">
            <w:pPr>
              <w:pStyle w:val="MDPI42tablebody"/>
              <w:spacing w:line="240" w:lineRule="auto"/>
            </w:pPr>
            <w:r>
              <w:t>0.21</w:t>
            </w:r>
          </w:p>
        </w:tc>
        <w:tc>
          <w:tcPr>
            <w:tcW w:w="1572" w:type="dxa"/>
            <w:shd w:val="clear" w:color="auto" w:fill="auto"/>
            <w:vAlign w:val="center"/>
          </w:tcPr>
          <w:p w14:paraId="04C7A83D" w14:textId="3A6214E9" w:rsidR="00FF1DA8" w:rsidRPr="00F220D4" w:rsidRDefault="0011552B" w:rsidP="00C60AF5">
            <w:pPr>
              <w:pStyle w:val="MDPI42tablebody"/>
              <w:spacing w:line="240" w:lineRule="auto"/>
            </w:pPr>
            <w:r>
              <w:t>-9.70</w:t>
            </w:r>
          </w:p>
        </w:tc>
        <w:tc>
          <w:tcPr>
            <w:tcW w:w="1572" w:type="dxa"/>
          </w:tcPr>
          <w:p w14:paraId="7A8DD0E0" w14:textId="77870729" w:rsidR="00FF1DA8" w:rsidRPr="00F220D4" w:rsidRDefault="0011552B" w:rsidP="00C60AF5">
            <w:pPr>
              <w:pStyle w:val="MDPI42tablebody"/>
              <w:spacing w:line="240" w:lineRule="auto"/>
            </w:pPr>
            <w:r>
              <w:t>&lt; 0.0001</w:t>
            </w:r>
          </w:p>
        </w:tc>
      </w:tr>
      <w:tr w:rsidR="00FF1DA8" w:rsidRPr="00754C37" w14:paraId="392CC50C" w14:textId="77777777" w:rsidTr="00C60AF5">
        <w:trPr>
          <w:trHeight w:val="291"/>
        </w:trPr>
        <w:tc>
          <w:tcPr>
            <w:tcW w:w="1982" w:type="dxa"/>
            <w:shd w:val="clear" w:color="auto" w:fill="auto"/>
            <w:vAlign w:val="center"/>
          </w:tcPr>
          <w:p w14:paraId="7E341AD3" w14:textId="773DFB2A" w:rsidR="00FF1DA8" w:rsidRDefault="0011552B" w:rsidP="00C60AF5">
            <w:pPr>
              <w:pStyle w:val="MDPI42tablebody"/>
              <w:spacing w:line="240" w:lineRule="auto"/>
              <w:jc w:val="left"/>
            </w:pPr>
            <w:r>
              <w:t>2016 – 2017</w:t>
            </w:r>
          </w:p>
        </w:tc>
        <w:tc>
          <w:tcPr>
            <w:tcW w:w="1162" w:type="dxa"/>
          </w:tcPr>
          <w:p w14:paraId="2FF614D4" w14:textId="65616240" w:rsidR="00FF1DA8" w:rsidRPr="00F220D4" w:rsidRDefault="0011552B" w:rsidP="00C60AF5">
            <w:pPr>
              <w:pStyle w:val="MDPI42tablebody"/>
              <w:spacing w:line="240" w:lineRule="auto"/>
            </w:pPr>
            <w:r>
              <w:t>-0.68</w:t>
            </w:r>
          </w:p>
        </w:tc>
        <w:tc>
          <w:tcPr>
            <w:tcW w:w="1572" w:type="dxa"/>
            <w:shd w:val="clear" w:color="auto" w:fill="auto"/>
            <w:vAlign w:val="center"/>
          </w:tcPr>
          <w:p w14:paraId="0E89CC61" w14:textId="421323B1" w:rsidR="00FF1DA8" w:rsidRPr="00F220D4" w:rsidRDefault="0011552B" w:rsidP="00C60AF5">
            <w:pPr>
              <w:pStyle w:val="MDPI42tablebody"/>
              <w:spacing w:line="240" w:lineRule="auto"/>
            </w:pPr>
            <w:r>
              <w:t>0.19</w:t>
            </w:r>
          </w:p>
        </w:tc>
        <w:tc>
          <w:tcPr>
            <w:tcW w:w="1572" w:type="dxa"/>
            <w:shd w:val="clear" w:color="auto" w:fill="auto"/>
            <w:vAlign w:val="center"/>
          </w:tcPr>
          <w:p w14:paraId="57726407" w14:textId="1C1D7D5E" w:rsidR="00FF1DA8" w:rsidRPr="00F220D4" w:rsidRDefault="0011552B" w:rsidP="00C60AF5">
            <w:pPr>
              <w:pStyle w:val="MDPI42tablebody"/>
              <w:spacing w:line="240" w:lineRule="auto"/>
            </w:pPr>
            <w:r>
              <w:t>-3.52</w:t>
            </w:r>
          </w:p>
        </w:tc>
        <w:tc>
          <w:tcPr>
            <w:tcW w:w="1572" w:type="dxa"/>
          </w:tcPr>
          <w:p w14:paraId="5A74429F" w14:textId="4E5A12ED" w:rsidR="00FF1DA8" w:rsidRPr="00F220D4" w:rsidRDefault="0011552B" w:rsidP="00C60AF5">
            <w:pPr>
              <w:pStyle w:val="MDPI42tablebody"/>
              <w:spacing w:line="240" w:lineRule="auto"/>
            </w:pPr>
            <w:r>
              <w:t>0.0057</w:t>
            </w:r>
          </w:p>
        </w:tc>
      </w:tr>
      <w:tr w:rsidR="00FF1DA8" w:rsidRPr="00754C37" w14:paraId="473982FC" w14:textId="77777777" w:rsidTr="00C60AF5">
        <w:trPr>
          <w:trHeight w:val="291"/>
        </w:trPr>
        <w:tc>
          <w:tcPr>
            <w:tcW w:w="1982" w:type="dxa"/>
            <w:shd w:val="clear" w:color="auto" w:fill="auto"/>
            <w:vAlign w:val="center"/>
          </w:tcPr>
          <w:p w14:paraId="05903DCC" w14:textId="4A304B4D" w:rsidR="00FF1DA8" w:rsidRDefault="0011552B" w:rsidP="00C60AF5">
            <w:pPr>
              <w:pStyle w:val="MDPI42tablebody"/>
              <w:spacing w:line="240" w:lineRule="auto"/>
              <w:jc w:val="left"/>
            </w:pPr>
            <w:r>
              <w:t>2016 – 2018</w:t>
            </w:r>
          </w:p>
        </w:tc>
        <w:tc>
          <w:tcPr>
            <w:tcW w:w="1162" w:type="dxa"/>
          </w:tcPr>
          <w:p w14:paraId="099F65D2" w14:textId="135B7BE0" w:rsidR="00FF1DA8" w:rsidRPr="00F220D4" w:rsidRDefault="0011552B" w:rsidP="00C60AF5">
            <w:pPr>
              <w:pStyle w:val="MDPI42tablebody"/>
              <w:spacing w:line="240" w:lineRule="auto"/>
            </w:pPr>
            <w:r>
              <w:t>-1.07</w:t>
            </w:r>
          </w:p>
        </w:tc>
        <w:tc>
          <w:tcPr>
            <w:tcW w:w="1572" w:type="dxa"/>
            <w:shd w:val="clear" w:color="auto" w:fill="auto"/>
            <w:vAlign w:val="center"/>
          </w:tcPr>
          <w:p w14:paraId="4311F14C" w14:textId="138921B6" w:rsidR="00FF1DA8" w:rsidRPr="00F220D4" w:rsidRDefault="0011552B" w:rsidP="00C60AF5">
            <w:pPr>
              <w:pStyle w:val="MDPI42tablebody"/>
              <w:spacing w:line="240" w:lineRule="auto"/>
            </w:pPr>
            <w:r>
              <w:t>0.19</w:t>
            </w:r>
          </w:p>
        </w:tc>
        <w:tc>
          <w:tcPr>
            <w:tcW w:w="1572" w:type="dxa"/>
            <w:shd w:val="clear" w:color="auto" w:fill="auto"/>
            <w:vAlign w:val="center"/>
          </w:tcPr>
          <w:p w14:paraId="2262B971" w14:textId="0C0E1A44" w:rsidR="00FF1DA8" w:rsidRPr="00F220D4" w:rsidRDefault="0011552B" w:rsidP="00C60AF5">
            <w:pPr>
              <w:pStyle w:val="MDPI42tablebody"/>
              <w:spacing w:line="240" w:lineRule="auto"/>
            </w:pPr>
            <w:r>
              <w:t>-5.55</w:t>
            </w:r>
          </w:p>
        </w:tc>
        <w:tc>
          <w:tcPr>
            <w:tcW w:w="1572" w:type="dxa"/>
          </w:tcPr>
          <w:p w14:paraId="4070ECCE" w14:textId="7C9D7EF7" w:rsidR="00FF1DA8" w:rsidRPr="00F220D4" w:rsidRDefault="0011552B" w:rsidP="00C60AF5">
            <w:pPr>
              <w:pStyle w:val="MDPI42tablebody"/>
              <w:spacing w:line="240" w:lineRule="auto"/>
            </w:pPr>
            <w:r>
              <w:t>&lt; 0.0001</w:t>
            </w:r>
          </w:p>
        </w:tc>
      </w:tr>
      <w:tr w:rsidR="00FF1DA8" w:rsidRPr="00754C37" w14:paraId="1D985AB8" w14:textId="77777777" w:rsidTr="00C60AF5">
        <w:trPr>
          <w:trHeight w:val="291"/>
        </w:trPr>
        <w:tc>
          <w:tcPr>
            <w:tcW w:w="1982" w:type="dxa"/>
            <w:shd w:val="clear" w:color="auto" w:fill="auto"/>
            <w:vAlign w:val="center"/>
          </w:tcPr>
          <w:p w14:paraId="0462E9D2" w14:textId="788A74F2" w:rsidR="00FF1DA8" w:rsidRDefault="0011552B" w:rsidP="00C60AF5">
            <w:pPr>
              <w:pStyle w:val="MDPI42tablebody"/>
              <w:spacing w:line="240" w:lineRule="auto"/>
              <w:jc w:val="left"/>
            </w:pPr>
            <w:r>
              <w:t>2016 – 2019</w:t>
            </w:r>
          </w:p>
        </w:tc>
        <w:tc>
          <w:tcPr>
            <w:tcW w:w="1162" w:type="dxa"/>
          </w:tcPr>
          <w:p w14:paraId="61B0E2D2" w14:textId="7C045BDA" w:rsidR="00FF1DA8" w:rsidRPr="00F220D4" w:rsidRDefault="0011552B" w:rsidP="00C60AF5">
            <w:pPr>
              <w:pStyle w:val="MDPI42tablebody"/>
              <w:spacing w:line="240" w:lineRule="auto"/>
            </w:pPr>
            <w:r>
              <w:t>-1.49</w:t>
            </w:r>
          </w:p>
        </w:tc>
        <w:tc>
          <w:tcPr>
            <w:tcW w:w="1572" w:type="dxa"/>
            <w:shd w:val="clear" w:color="auto" w:fill="auto"/>
            <w:vAlign w:val="center"/>
          </w:tcPr>
          <w:p w14:paraId="59FA81B5" w14:textId="2BC21E11" w:rsidR="00FF1DA8" w:rsidRPr="00F220D4" w:rsidRDefault="0011552B" w:rsidP="00C60AF5">
            <w:pPr>
              <w:pStyle w:val="MDPI42tablebody"/>
              <w:spacing w:line="240" w:lineRule="auto"/>
            </w:pPr>
            <w:r>
              <w:t>0.19</w:t>
            </w:r>
          </w:p>
        </w:tc>
        <w:tc>
          <w:tcPr>
            <w:tcW w:w="1572" w:type="dxa"/>
            <w:shd w:val="clear" w:color="auto" w:fill="auto"/>
            <w:vAlign w:val="center"/>
          </w:tcPr>
          <w:p w14:paraId="7A4EDA69" w14:textId="011D98A8" w:rsidR="00FF1DA8" w:rsidRPr="00F220D4" w:rsidRDefault="0011552B" w:rsidP="00C60AF5">
            <w:pPr>
              <w:pStyle w:val="MDPI42tablebody"/>
              <w:spacing w:line="240" w:lineRule="auto"/>
            </w:pPr>
            <w:r>
              <w:t>-7.88</w:t>
            </w:r>
          </w:p>
        </w:tc>
        <w:tc>
          <w:tcPr>
            <w:tcW w:w="1572" w:type="dxa"/>
          </w:tcPr>
          <w:p w14:paraId="3E1DF04C" w14:textId="411CB999" w:rsidR="00FF1DA8" w:rsidRPr="00F220D4" w:rsidRDefault="0011552B" w:rsidP="00C60AF5">
            <w:pPr>
              <w:pStyle w:val="MDPI42tablebody"/>
              <w:spacing w:line="240" w:lineRule="auto"/>
            </w:pPr>
            <w:r>
              <w:t>&lt; 0.0001</w:t>
            </w:r>
          </w:p>
        </w:tc>
      </w:tr>
      <w:tr w:rsidR="00FF1DA8" w:rsidRPr="00754C37" w14:paraId="3A6AD211" w14:textId="77777777" w:rsidTr="00C60AF5">
        <w:trPr>
          <w:trHeight w:val="291"/>
        </w:trPr>
        <w:tc>
          <w:tcPr>
            <w:tcW w:w="1982" w:type="dxa"/>
            <w:shd w:val="clear" w:color="auto" w:fill="auto"/>
            <w:vAlign w:val="center"/>
          </w:tcPr>
          <w:p w14:paraId="78DD06C7" w14:textId="01D030C1" w:rsidR="00FF1DA8" w:rsidRDefault="0011552B" w:rsidP="00C60AF5">
            <w:pPr>
              <w:pStyle w:val="MDPI42tablebody"/>
              <w:spacing w:line="240" w:lineRule="auto"/>
              <w:jc w:val="left"/>
            </w:pPr>
            <w:r>
              <w:t>2016 - 2020</w:t>
            </w:r>
          </w:p>
        </w:tc>
        <w:tc>
          <w:tcPr>
            <w:tcW w:w="1162" w:type="dxa"/>
          </w:tcPr>
          <w:p w14:paraId="5259FA80" w14:textId="73993822" w:rsidR="00FF1DA8" w:rsidRPr="00F220D4" w:rsidRDefault="0011552B" w:rsidP="00C60AF5">
            <w:pPr>
              <w:pStyle w:val="MDPI42tablebody"/>
              <w:spacing w:line="240" w:lineRule="auto"/>
            </w:pPr>
            <w:r>
              <w:t>-1.83</w:t>
            </w:r>
          </w:p>
        </w:tc>
        <w:tc>
          <w:tcPr>
            <w:tcW w:w="1572" w:type="dxa"/>
            <w:shd w:val="clear" w:color="auto" w:fill="auto"/>
            <w:vAlign w:val="center"/>
          </w:tcPr>
          <w:p w14:paraId="60EBE43A" w14:textId="03B7DB15" w:rsidR="00FF1DA8" w:rsidRPr="00F220D4" w:rsidRDefault="0011552B" w:rsidP="00C60AF5">
            <w:pPr>
              <w:pStyle w:val="MDPI42tablebody"/>
              <w:spacing w:line="240" w:lineRule="auto"/>
            </w:pPr>
            <w:r>
              <w:t>0.19</w:t>
            </w:r>
          </w:p>
        </w:tc>
        <w:tc>
          <w:tcPr>
            <w:tcW w:w="1572" w:type="dxa"/>
            <w:shd w:val="clear" w:color="auto" w:fill="auto"/>
            <w:vAlign w:val="center"/>
          </w:tcPr>
          <w:p w14:paraId="549F7C35" w14:textId="5B5AFDC7" w:rsidR="00FF1DA8" w:rsidRPr="00F220D4" w:rsidRDefault="0011552B" w:rsidP="00C60AF5">
            <w:pPr>
              <w:pStyle w:val="MDPI42tablebody"/>
              <w:spacing w:line="240" w:lineRule="auto"/>
            </w:pPr>
            <w:r>
              <w:t>-9.59</w:t>
            </w:r>
          </w:p>
        </w:tc>
        <w:tc>
          <w:tcPr>
            <w:tcW w:w="1572" w:type="dxa"/>
          </w:tcPr>
          <w:p w14:paraId="056CCFC1" w14:textId="271D484E" w:rsidR="00FF1DA8" w:rsidRPr="00F220D4" w:rsidRDefault="0011552B" w:rsidP="00C60AF5">
            <w:pPr>
              <w:pStyle w:val="MDPI42tablebody"/>
              <w:spacing w:line="240" w:lineRule="auto"/>
            </w:pPr>
            <w:r>
              <w:t>&lt; 0.0001</w:t>
            </w:r>
          </w:p>
        </w:tc>
      </w:tr>
      <w:tr w:rsidR="00FF1DA8" w:rsidRPr="00754C37" w14:paraId="0A3E07EA" w14:textId="77777777" w:rsidTr="00C60AF5">
        <w:trPr>
          <w:trHeight w:val="291"/>
        </w:trPr>
        <w:tc>
          <w:tcPr>
            <w:tcW w:w="1982" w:type="dxa"/>
            <w:shd w:val="clear" w:color="auto" w:fill="auto"/>
            <w:vAlign w:val="center"/>
          </w:tcPr>
          <w:p w14:paraId="2F099D6F" w14:textId="30ED5379" w:rsidR="00FF1DA8" w:rsidRDefault="0011552B" w:rsidP="00C60AF5">
            <w:pPr>
              <w:pStyle w:val="MDPI42tablebody"/>
              <w:spacing w:line="240" w:lineRule="auto"/>
              <w:jc w:val="left"/>
            </w:pPr>
            <w:r>
              <w:t>2017 – 2018</w:t>
            </w:r>
          </w:p>
        </w:tc>
        <w:tc>
          <w:tcPr>
            <w:tcW w:w="1162" w:type="dxa"/>
          </w:tcPr>
          <w:p w14:paraId="1EE97B33" w14:textId="122325B8" w:rsidR="00FF1DA8" w:rsidRPr="00F220D4" w:rsidRDefault="0011552B" w:rsidP="00C60AF5">
            <w:pPr>
              <w:pStyle w:val="MDPI42tablebody"/>
              <w:spacing w:line="240" w:lineRule="auto"/>
            </w:pPr>
            <w:r>
              <w:t>-0.38</w:t>
            </w:r>
          </w:p>
        </w:tc>
        <w:tc>
          <w:tcPr>
            <w:tcW w:w="1572" w:type="dxa"/>
            <w:shd w:val="clear" w:color="auto" w:fill="auto"/>
            <w:vAlign w:val="center"/>
          </w:tcPr>
          <w:p w14:paraId="7E281F20" w14:textId="3717A2F0" w:rsidR="00FF1DA8" w:rsidRPr="00F220D4" w:rsidRDefault="0011552B" w:rsidP="00C60AF5">
            <w:pPr>
              <w:pStyle w:val="MDPI42tablebody"/>
              <w:spacing w:line="240" w:lineRule="auto"/>
            </w:pPr>
            <w:r>
              <w:t>0.18</w:t>
            </w:r>
          </w:p>
        </w:tc>
        <w:tc>
          <w:tcPr>
            <w:tcW w:w="1572" w:type="dxa"/>
            <w:shd w:val="clear" w:color="auto" w:fill="auto"/>
            <w:vAlign w:val="center"/>
          </w:tcPr>
          <w:p w14:paraId="643F1964" w14:textId="27A6112F" w:rsidR="00FF1DA8" w:rsidRPr="00F220D4" w:rsidRDefault="0011552B" w:rsidP="00C60AF5">
            <w:pPr>
              <w:pStyle w:val="MDPI42tablebody"/>
              <w:spacing w:line="240" w:lineRule="auto"/>
            </w:pPr>
            <w:r>
              <w:t>-2.12</w:t>
            </w:r>
          </w:p>
        </w:tc>
        <w:tc>
          <w:tcPr>
            <w:tcW w:w="1572" w:type="dxa"/>
          </w:tcPr>
          <w:p w14:paraId="63BDFA73" w14:textId="66672EB1" w:rsidR="00FF1DA8" w:rsidRPr="00F220D4" w:rsidRDefault="0011552B" w:rsidP="00C60AF5">
            <w:pPr>
              <w:pStyle w:val="MDPI42tablebody"/>
              <w:spacing w:line="240" w:lineRule="auto"/>
            </w:pPr>
            <w:r>
              <w:t>0.2745</w:t>
            </w:r>
          </w:p>
        </w:tc>
      </w:tr>
      <w:tr w:rsidR="0011552B" w:rsidRPr="00754C37" w14:paraId="27AFAE1F" w14:textId="77777777" w:rsidTr="00C60AF5">
        <w:trPr>
          <w:trHeight w:val="291"/>
        </w:trPr>
        <w:tc>
          <w:tcPr>
            <w:tcW w:w="1982" w:type="dxa"/>
            <w:shd w:val="clear" w:color="auto" w:fill="auto"/>
            <w:vAlign w:val="center"/>
          </w:tcPr>
          <w:p w14:paraId="3B994165" w14:textId="59D73957" w:rsidR="0011552B" w:rsidRDefault="0011552B" w:rsidP="00C60AF5">
            <w:pPr>
              <w:pStyle w:val="MDPI42tablebody"/>
              <w:spacing w:line="240" w:lineRule="auto"/>
              <w:jc w:val="left"/>
            </w:pPr>
            <w:r>
              <w:t>2017 - 2019</w:t>
            </w:r>
          </w:p>
        </w:tc>
        <w:tc>
          <w:tcPr>
            <w:tcW w:w="1162" w:type="dxa"/>
          </w:tcPr>
          <w:p w14:paraId="016E8441" w14:textId="022886C3" w:rsidR="0011552B" w:rsidRPr="00F220D4" w:rsidRDefault="0011552B" w:rsidP="00C60AF5">
            <w:pPr>
              <w:pStyle w:val="MDPI42tablebody"/>
              <w:spacing w:line="240" w:lineRule="auto"/>
            </w:pPr>
            <w:r>
              <w:t>-0.81</w:t>
            </w:r>
          </w:p>
        </w:tc>
        <w:tc>
          <w:tcPr>
            <w:tcW w:w="1572" w:type="dxa"/>
            <w:shd w:val="clear" w:color="auto" w:fill="auto"/>
            <w:vAlign w:val="center"/>
          </w:tcPr>
          <w:p w14:paraId="07D46CCF" w14:textId="3447344B" w:rsidR="0011552B" w:rsidRPr="00F220D4" w:rsidRDefault="0011552B" w:rsidP="00C60AF5">
            <w:pPr>
              <w:pStyle w:val="MDPI42tablebody"/>
              <w:spacing w:line="240" w:lineRule="auto"/>
            </w:pPr>
            <w:r>
              <w:t>0.18</w:t>
            </w:r>
          </w:p>
        </w:tc>
        <w:tc>
          <w:tcPr>
            <w:tcW w:w="1572" w:type="dxa"/>
            <w:shd w:val="clear" w:color="auto" w:fill="auto"/>
            <w:vAlign w:val="center"/>
          </w:tcPr>
          <w:p w14:paraId="7B5F07B4" w14:textId="6AE72081" w:rsidR="0011552B" w:rsidRPr="00F220D4" w:rsidRDefault="0011552B" w:rsidP="00C60AF5">
            <w:pPr>
              <w:pStyle w:val="MDPI42tablebody"/>
              <w:spacing w:line="240" w:lineRule="auto"/>
            </w:pPr>
            <w:r>
              <w:t>-4.53</w:t>
            </w:r>
          </w:p>
        </w:tc>
        <w:tc>
          <w:tcPr>
            <w:tcW w:w="1572" w:type="dxa"/>
          </w:tcPr>
          <w:p w14:paraId="07B78D2D" w14:textId="2CA10103" w:rsidR="0011552B" w:rsidRPr="00F220D4" w:rsidRDefault="0011552B" w:rsidP="00C60AF5">
            <w:pPr>
              <w:pStyle w:val="MDPI42tablebody"/>
              <w:spacing w:line="240" w:lineRule="auto"/>
            </w:pPr>
            <w:r>
              <w:t>0.0001</w:t>
            </w:r>
          </w:p>
        </w:tc>
      </w:tr>
      <w:tr w:rsidR="0011552B" w:rsidRPr="00754C37" w14:paraId="32FC6158" w14:textId="77777777" w:rsidTr="00C60AF5">
        <w:trPr>
          <w:trHeight w:val="291"/>
        </w:trPr>
        <w:tc>
          <w:tcPr>
            <w:tcW w:w="1982" w:type="dxa"/>
            <w:shd w:val="clear" w:color="auto" w:fill="auto"/>
            <w:vAlign w:val="center"/>
          </w:tcPr>
          <w:p w14:paraId="21FB098A" w14:textId="335ADB6E" w:rsidR="0011552B" w:rsidRDefault="0011552B" w:rsidP="00C60AF5">
            <w:pPr>
              <w:pStyle w:val="MDPI42tablebody"/>
              <w:spacing w:line="240" w:lineRule="auto"/>
              <w:jc w:val="left"/>
            </w:pPr>
            <w:r>
              <w:t>2017 – 2020</w:t>
            </w:r>
          </w:p>
        </w:tc>
        <w:tc>
          <w:tcPr>
            <w:tcW w:w="1162" w:type="dxa"/>
          </w:tcPr>
          <w:p w14:paraId="36A9A94F" w14:textId="1B2C4D8D" w:rsidR="0011552B" w:rsidRPr="00F220D4" w:rsidRDefault="0011552B" w:rsidP="00C60AF5">
            <w:pPr>
              <w:pStyle w:val="MDPI42tablebody"/>
              <w:spacing w:line="240" w:lineRule="auto"/>
            </w:pPr>
            <w:r>
              <w:t>-1.15</w:t>
            </w:r>
          </w:p>
        </w:tc>
        <w:tc>
          <w:tcPr>
            <w:tcW w:w="1572" w:type="dxa"/>
            <w:shd w:val="clear" w:color="auto" w:fill="auto"/>
            <w:vAlign w:val="center"/>
          </w:tcPr>
          <w:p w14:paraId="25D0FBB1" w14:textId="7142F917" w:rsidR="0011552B" w:rsidRPr="00F220D4" w:rsidRDefault="0011552B" w:rsidP="00C60AF5">
            <w:pPr>
              <w:pStyle w:val="MDPI42tablebody"/>
              <w:spacing w:line="240" w:lineRule="auto"/>
            </w:pPr>
            <w:r>
              <w:t>0.18</w:t>
            </w:r>
          </w:p>
        </w:tc>
        <w:tc>
          <w:tcPr>
            <w:tcW w:w="1572" w:type="dxa"/>
            <w:shd w:val="clear" w:color="auto" w:fill="auto"/>
            <w:vAlign w:val="center"/>
          </w:tcPr>
          <w:p w14:paraId="5D546D6C" w14:textId="562C098E" w:rsidR="0011552B" w:rsidRPr="00F220D4" w:rsidRDefault="0011552B" w:rsidP="00C60AF5">
            <w:pPr>
              <w:pStyle w:val="MDPI42tablebody"/>
              <w:spacing w:line="240" w:lineRule="auto"/>
            </w:pPr>
            <w:r>
              <w:t>-6.39</w:t>
            </w:r>
          </w:p>
        </w:tc>
        <w:tc>
          <w:tcPr>
            <w:tcW w:w="1572" w:type="dxa"/>
          </w:tcPr>
          <w:p w14:paraId="0AF6A3F3" w14:textId="4F508EC0" w:rsidR="0011552B" w:rsidRPr="00F220D4" w:rsidRDefault="0011552B" w:rsidP="00C60AF5">
            <w:pPr>
              <w:pStyle w:val="MDPI42tablebody"/>
              <w:spacing w:line="240" w:lineRule="auto"/>
            </w:pPr>
            <w:r>
              <w:t>&lt; 0.0001</w:t>
            </w:r>
          </w:p>
        </w:tc>
      </w:tr>
      <w:tr w:rsidR="0011552B" w:rsidRPr="00754C37" w14:paraId="72DDB1F4" w14:textId="77777777" w:rsidTr="00C60AF5">
        <w:trPr>
          <w:trHeight w:val="291"/>
        </w:trPr>
        <w:tc>
          <w:tcPr>
            <w:tcW w:w="1982" w:type="dxa"/>
            <w:shd w:val="clear" w:color="auto" w:fill="auto"/>
            <w:vAlign w:val="center"/>
          </w:tcPr>
          <w:p w14:paraId="2A7AEC96" w14:textId="76FC247C" w:rsidR="0011552B" w:rsidRDefault="0011552B" w:rsidP="00C60AF5">
            <w:pPr>
              <w:pStyle w:val="MDPI42tablebody"/>
              <w:spacing w:line="240" w:lineRule="auto"/>
              <w:jc w:val="left"/>
            </w:pPr>
            <w:r>
              <w:lastRenderedPageBreak/>
              <w:t>2018 - 2019</w:t>
            </w:r>
          </w:p>
        </w:tc>
        <w:tc>
          <w:tcPr>
            <w:tcW w:w="1162" w:type="dxa"/>
          </w:tcPr>
          <w:p w14:paraId="48D3058B" w14:textId="0088177B" w:rsidR="0011552B" w:rsidRPr="00F220D4" w:rsidRDefault="0011552B" w:rsidP="00C60AF5">
            <w:pPr>
              <w:pStyle w:val="MDPI42tablebody"/>
              <w:spacing w:line="240" w:lineRule="auto"/>
            </w:pPr>
            <w:r>
              <w:t>-0.42</w:t>
            </w:r>
          </w:p>
        </w:tc>
        <w:tc>
          <w:tcPr>
            <w:tcW w:w="1572" w:type="dxa"/>
            <w:shd w:val="clear" w:color="auto" w:fill="auto"/>
            <w:vAlign w:val="center"/>
          </w:tcPr>
          <w:p w14:paraId="6288712C" w14:textId="2F443113" w:rsidR="0011552B" w:rsidRPr="00F220D4" w:rsidRDefault="0011552B" w:rsidP="00C60AF5">
            <w:pPr>
              <w:pStyle w:val="MDPI42tablebody"/>
              <w:spacing w:line="240" w:lineRule="auto"/>
            </w:pPr>
            <w:r>
              <w:t>0.18</w:t>
            </w:r>
          </w:p>
        </w:tc>
        <w:tc>
          <w:tcPr>
            <w:tcW w:w="1572" w:type="dxa"/>
            <w:shd w:val="clear" w:color="auto" w:fill="auto"/>
            <w:vAlign w:val="center"/>
          </w:tcPr>
          <w:p w14:paraId="276A905C" w14:textId="19202712" w:rsidR="0011552B" w:rsidRPr="00F220D4" w:rsidRDefault="0011552B" w:rsidP="00C60AF5">
            <w:pPr>
              <w:pStyle w:val="MDPI42tablebody"/>
              <w:spacing w:line="240" w:lineRule="auto"/>
            </w:pPr>
            <w:r>
              <w:t>-2.40</w:t>
            </w:r>
          </w:p>
        </w:tc>
        <w:tc>
          <w:tcPr>
            <w:tcW w:w="1572" w:type="dxa"/>
          </w:tcPr>
          <w:p w14:paraId="3E30D810" w14:textId="04113E98" w:rsidR="0011552B" w:rsidRPr="00F220D4" w:rsidRDefault="0011552B" w:rsidP="00C60AF5">
            <w:pPr>
              <w:pStyle w:val="MDPI42tablebody"/>
              <w:spacing w:line="240" w:lineRule="auto"/>
            </w:pPr>
            <w:r>
              <w:t>0.1572</w:t>
            </w:r>
          </w:p>
        </w:tc>
      </w:tr>
      <w:tr w:rsidR="0011552B" w:rsidRPr="00754C37" w14:paraId="6E3CC3E8" w14:textId="77777777" w:rsidTr="00C60AF5">
        <w:trPr>
          <w:trHeight w:val="291"/>
        </w:trPr>
        <w:tc>
          <w:tcPr>
            <w:tcW w:w="1982" w:type="dxa"/>
            <w:shd w:val="clear" w:color="auto" w:fill="auto"/>
            <w:vAlign w:val="center"/>
          </w:tcPr>
          <w:p w14:paraId="49DC411E" w14:textId="65902464" w:rsidR="0011552B" w:rsidRDefault="0011552B" w:rsidP="00C60AF5">
            <w:pPr>
              <w:pStyle w:val="MDPI42tablebody"/>
              <w:spacing w:line="240" w:lineRule="auto"/>
              <w:jc w:val="left"/>
            </w:pPr>
            <w:r>
              <w:t>2018 - 2020</w:t>
            </w:r>
          </w:p>
        </w:tc>
        <w:tc>
          <w:tcPr>
            <w:tcW w:w="1162" w:type="dxa"/>
          </w:tcPr>
          <w:p w14:paraId="21BAF0A5" w14:textId="128ABCE9" w:rsidR="0011552B" w:rsidRPr="00F220D4" w:rsidRDefault="0011552B" w:rsidP="00C60AF5">
            <w:pPr>
              <w:pStyle w:val="MDPI42tablebody"/>
              <w:spacing w:line="240" w:lineRule="auto"/>
            </w:pPr>
            <w:r>
              <w:t>-0.76</w:t>
            </w:r>
          </w:p>
        </w:tc>
        <w:tc>
          <w:tcPr>
            <w:tcW w:w="1572" w:type="dxa"/>
            <w:shd w:val="clear" w:color="auto" w:fill="auto"/>
            <w:vAlign w:val="center"/>
          </w:tcPr>
          <w:p w14:paraId="1BAEAE21" w14:textId="67F82A63" w:rsidR="0011552B" w:rsidRPr="00F220D4" w:rsidRDefault="0011552B" w:rsidP="00C60AF5">
            <w:pPr>
              <w:pStyle w:val="MDPI42tablebody"/>
              <w:spacing w:line="240" w:lineRule="auto"/>
            </w:pPr>
            <w:r>
              <w:t>0.18</w:t>
            </w:r>
          </w:p>
        </w:tc>
        <w:tc>
          <w:tcPr>
            <w:tcW w:w="1572" w:type="dxa"/>
            <w:shd w:val="clear" w:color="auto" w:fill="auto"/>
            <w:vAlign w:val="center"/>
          </w:tcPr>
          <w:p w14:paraId="175AE6B5" w14:textId="1BA99D4E" w:rsidR="0011552B" w:rsidRPr="00F220D4" w:rsidRDefault="0011552B" w:rsidP="00C60AF5">
            <w:pPr>
              <w:pStyle w:val="MDPI42tablebody"/>
              <w:spacing w:line="240" w:lineRule="auto"/>
            </w:pPr>
            <w:r>
              <w:t>-4.31</w:t>
            </w:r>
          </w:p>
        </w:tc>
        <w:tc>
          <w:tcPr>
            <w:tcW w:w="1572" w:type="dxa"/>
          </w:tcPr>
          <w:p w14:paraId="15516282" w14:textId="51D9D592" w:rsidR="0011552B" w:rsidRPr="00F220D4" w:rsidRDefault="0011552B" w:rsidP="00C60AF5">
            <w:pPr>
              <w:pStyle w:val="MDPI42tablebody"/>
              <w:spacing w:line="240" w:lineRule="auto"/>
            </w:pPr>
            <w:r>
              <w:t>0.0002</w:t>
            </w:r>
          </w:p>
        </w:tc>
      </w:tr>
      <w:tr w:rsidR="0011552B" w:rsidRPr="00754C37" w14:paraId="5A6A6450" w14:textId="77777777" w:rsidTr="00C60AF5">
        <w:trPr>
          <w:trHeight w:val="291"/>
        </w:trPr>
        <w:tc>
          <w:tcPr>
            <w:tcW w:w="1982" w:type="dxa"/>
            <w:shd w:val="clear" w:color="auto" w:fill="auto"/>
            <w:vAlign w:val="center"/>
          </w:tcPr>
          <w:p w14:paraId="26EC8299" w14:textId="31B334D2" w:rsidR="0011552B" w:rsidRDefault="0011552B" w:rsidP="00C60AF5">
            <w:pPr>
              <w:pStyle w:val="MDPI42tablebody"/>
              <w:spacing w:line="240" w:lineRule="auto"/>
              <w:jc w:val="left"/>
            </w:pPr>
            <w:r>
              <w:t>2019 - 2020</w:t>
            </w:r>
          </w:p>
        </w:tc>
        <w:tc>
          <w:tcPr>
            <w:tcW w:w="1162" w:type="dxa"/>
          </w:tcPr>
          <w:p w14:paraId="5A5ADE34" w14:textId="25889E31" w:rsidR="0011552B" w:rsidRPr="00F220D4" w:rsidRDefault="0011552B" w:rsidP="00C60AF5">
            <w:pPr>
              <w:pStyle w:val="MDPI42tablebody"/>
              <w:spacing w:line="240" w:lineRule="auto"/>
            </w:pPr>
            <w:r>
              <w:t>-0.34</w:t>
            </w:r>
          </w:p>
        </w:tc>
        <w:tc>
          <w:tcPr>
            <w:tcW w:w="1572" w:type="dxa"/>
            <w:shd w:val="clear" w:color="auto" w:fill="auto"/>
            <w:vAlign w:val="center"/>
          </w:tcPr>
          <w:p w14:paraId="6B0B5AB0" w14:textId="34294E4E" w:rsidR="0011552B" w:rsidRPr="00F220D4" w:rsidRDefault="0011552B" w:rsidP="00C60AF5">
            <w:pPr>
              <w:pStyle w:val="MDPI42tablebody"/>
              <w:spacing w:line="240" w:lineRule="auto"/>
            </w:pPr>
            <w:r>
              <w:t>0.17</w:t>
            </w:r>
          </w:p>
        </w:tc>
        <w:tc>
          <w:tcPr>
            <w:tcW w:w="1572" w:type="dxa"/>
            <w:shd w:val="clear" w:color="auto" w:fill="auto"/>
            <w:vAlign w:val="center"/>
          </w:tcPr>
          <w:p w14:paraId="2DA2FE0F" w14:textId="628E0252" w:rsidR="0011552B" w:rsidRPr="00F220D4" w:rsidRDefault="0011552B" w:rsidP="00C60AF5">
            <w:pPr>
              <w:pStyle w:val="MDPI42tablebody"/>
              <w:spacing w:line="240" w:lineRule="auto"/>
            </w:pPr>
            <w:r>
              <w:t>-1.96</w:t>
            </w:r>
          </w:p>
        </w:tc>
        <w:tc>
          <w:tcPr>
            <w:tcW w:w="1572" w:type="dxa"/>
          </w:tcPr>
          <w:p w14:paraId="60F9637C" w14:textId="3EE4BBA8" w:rsidR="0011552B" w:rsidRPr="00F220D4" w:rsidRDefault="0011552B" w:rsidP="00C60AF5">
            <w:pPr>
              <w:pStyle w:val="MDPI42tablebody"/>
              <w:spacing w:line="240" w:lineRule="auto"/>
            </w:pPr>
            <w:r>
              <w:t>0.3635</w:t>
            </w:r>
          </w:p>
        </w:tc>
      </w:tr>
    </w:tbl>
    <w:p w14:paraId="3D538B84" w14:textId="77777777" w:rsidR="00FF1DA8" w:rsidRDefault="00FF1DA8" w:rsidP="00762893">
      <w:pPr>
        <w:adjustRightInd w:val="0"/>
        <w:snapToGrid w:val="0"/>
        <w:spacing w:before="240" w:after="60" w:line="228" w:lineRule="auto"/>
        <w:ind w:left="2608"/>
        <w:rPr>
          <w:b/>
          <w:bCs/>
          <w:szCs w:val="18"/>
          <w:lang w:bidi="en-US"/>
        </w:rPr>
      </w:pPr>
    </w:p>
    <w:p w14:paraId="62713BA2" w14:textId="3461F21A" w:rsidR="009A445C" w:rsidRPr="00325902" w:rsidRDefault="009A445C" w:rsidP="00126D19">
      <w:pPr>
        <w:pStyle w:val="MDPI21heading1"/>
        <w:ind w:left="0"/>
      </w:pPr>
      <w:r w:rsidRPr="00FA04F1">
        <w:t>References</w:t>
      </w:r>
    </w:p>
    <w:p w14:paraId="672B2C98" w14:textId="77777777" w:rsidR="00EB6045" w:rsidRPr="00EA13E2" w:rsidRDefault="00EB6045" w:rsidP="00EB6045">
      <w:pPr>
        <w:pStyle w:val="MDPI71References"/>
        <w:numPr>
          <w:ilvl w:val="0"/>
          <w:numId w:val="4"/>
        </w:numPr>
        <w:ind w:left="425" w:hanging="425"/>
      </w:pPr>
      <w:r>
        <w:t xml:space="preserve">UNEP. </w:t>
      </w:r>
      <w:r w:rsidRPr="00EA13E2">
        <w:t>Marine and Coastal Ecosystems and Human Well-being: A Synthesis Report Based on the Findings of the Millennium Ecosystem Assessment; United Nations Environmental Programme</w:t>
      </w:r>
      <w:r>
        <w:t>: Nairobi, Kenya, pp. 76</w:t>
      </w:r>
    </w:p>
    <w:p w14:paraId="7E5AB807" w14:textId="77777777" w:rsidR="00EB6045" w:rsidRPr="00EA13E2" w:rsidRDefault="00EB6045" w:rsidP="00EB6045">
      <w:pPr>
        <w:pStyle w:val="MDPI71References"/>
        <w:numPr>
          <w:ilvl w:val="0"/>
          <w:numId w:val="4"/>
        </w:numPr>
        <w:ind w:left="425" w:hanging="425"/>
      </w:pPr>
      <w:r w:rsidRPr="00EA13E2">
        <w:t xml:space="preserve">Barbier, E.B. Valuing Ecosystem Services as Productive Inputs. </w:t>
      </w:r>
      <w:r w:rsidRPr="00EA13E2">
        <w:rPr>
          <w:i/>
          <w:iCs/>
        </w:rPr>
        <w:t>Economic Policy</w:t>
      </w:r>
      <w:r w:rsidRPr="00EA13E2">
        <w:t xml:space="preserve"> </w:t>
      </w:r>
      <w:r w:rsidRPr="00EA13E2">
        <w:rPr>
          <w:b/>
          <w:bCs/>
        </w:rPr>
        <w:t>2007</w:t>
      </w:r>
      <w:r w:rsidRPr="00EA13E2">
        <w:t>, 22, 178–229, doi:10.1111/j.1468-0327.2007.00174.x.</w:t>
      </w:r>
    </w:p>
    <w:p w14:paraId="7952EB90" w14:textId="77777777" w:rsidR="00EB6045" w:rsidRPr="00EA13E2" w:rsidRDefault="00EB6045" w:rsidP="00EB6045">
      <w:pPr>
        <w:pStyle w:val="MDPI71References"/>
        <w:numPr>
          <w:ilvl w:val="0"/>
          <w:numId w:val="4"/>
        </w:numPr>
        <w:ind w:left="425" w:hanging="425"/>
        <w:rPr>
          <w:rFonts w:ascii="Times New Roman" w:hAnsi="Times New Roman"/>
          <w:color w:val="auto"/>
        </w:rPr>
      </w:pPr>
      <w:r w:rsidRPr="00EA13E2">
        <w:t xml:space="preserve">Valiela, I.; Bowen, J.L.; York, J.K. Mangrove Forests: One of the World’s Threatened Major Tropical Environments. </w:t>
      </w:r>
      <w:r w:rsidRPr="00EA13E2">
        <w:rPr>
          <w:i/>
          <w:iCs/>
        </w:rPr>
        <w:t>BioScience</w:t>
      </w:r>
      <w:r w:rsidRPr="00EA13E2">
        <w:t xml:space="preserve"> </w:t>
      </w:r>
      <w:r w:rsidRPr="00EA13E2">
        <w:rPr>
          <w:b/>
          <w:bCs/>
        </w:rPr>
        <w:t>2001</w:t>
      </w:r>
      <w:r w:rsidRPr="00EA13E2">
        <w:t xml:space="preserve">, </w:t>
      </w:r>
      <w:r w:rsidRPr="00EA13E2">
        <w:rPr>
          <w:i/>
          <w:iCs/>
        </w:rPr>
        <w:t>51</w:t>
      </w:r>
      <w:r w:rsidRPr="00EA13E2">
        <w:t>, 807, doi:</w:t>
      </w:r>
      <w:hyperlink r:id="rId28" w:history="1">
        <w:r w:rsidRPr="00EA13E2">
          <w:rPr>
            <w:rStyle w:val="Hyperlink"/>
          </w:rPr>
          <w:t>10.1641/0006-3568(2001)051[0807:MFOOTW]2.0.CO;2</w:t>
        </w:r>
      </w:hyperlink>
      <w:r w:rsidRPr="00EA13E2">
        <w:t>.</w:t>
      </w:r>
    </w:p>
    <w:p w14:paraId="7D23D970" w14:textId="77777777" w:rsidR="00EB6045" w:rsidRPr="00EA13E2" w:rsidRDefault="00EB6045" w:rsidP="00EB6045">
      <w:pPr>
        <w:pStyle w:val="MDPI71References"/>
        <w:numPr>
          <w:ilvl w:val="0"/>
          <w:numId w:val="4"/>
        </w:numPr>
        <w:spacing w:line="240" w:lineRule="auto"/>
        <w:ind w:left="418" w:hanging="418"/>
      </w:pPr>
      <w:r w:rsidRPr="00EA13E2">
        <w:t xml:space="preserve">Orth, R.J.; Carruthers, T.J.B.; Dennison, W.C.; Duarte, C.M.; Fourqurean, J.W.; Heck, K.L.; Hughes, A.R.; Kendrick, G.A.; Kenworthy, W.J.; Olyarnik, S.; et al. A Global Crisis for Seagrass Ecosystems. </w:t>
      </w:r>
      <w:r w:rsidRPr="00EA13E2">
        <w:rPr>
          <w:i/>
          <w:iCs/>
        </w:rPr>
        <w:t>BioScience</w:t>
      </w:r>
      <w:r w:rsidRPr="00EA13E2">
        <w:t xml:space="preserve"> </w:t>
      </w:r>
      <w:r w:rsidRPr="00EA13E2">
        <w:rPr>
          <w:b/>
          <w:bCs/>
        </w:rPr>
        <w:t>2006</w:t>
      </w:r>
      <w:r w:rsidRPr="00EA13E2">
        <w:t>, 56, 987, doi:10.1641/0006-3568(2006)56[987:AGCFSE]2.0.CO;2.</w:t>
      </w:r>
    </w:p>
    <w:p w14:paraId="63598DB4" w14:textId="77777777" w:rsidR="00EB6045" w:rsidRPr="00EA13E2" w:rsidRDefault="00EB6045" w:rsidP="00EB6045">
      <w:pPr>
        <w:pStyle w:val="MDPI71References"/>
        <w:numPr>
          <w:ilvl w:val="0"/>
          <w:numId w:val="4"/>
        </w:numPr>
        <w:spacing w:line="240" w:lineRule="auto"/>
        <w:ind w:left="432" w:hanging="432"/>
      </w:pPr>
      <w:r w:rsidRPr="00EA13E2">
        <w:t>Ecosystems and Human Well-Being: Synthesis; Millennium Ecosystem Assessment (Program), Ed.; Island Press: Washington, DC, 2005; ISBN 978-1-59726-040-4.</w:t>
      </w:r>
    </w:p>
    <w:p w14:paraId="7D9E2181" w14:textId="77777777" w:rsidR="00EB6045" w:rsidRPr="00EA13E2" w:rsidRDefault="00EB6045" w:rsidP="00EB6045">
      <w:pPr>
        <w:pStyle w:val="MDPI71References"/>
        <w:numPr>
          <w:ilvl w:val="0"/>
          <w:numId w:val="4"/>
        </w:numPr>
        <w:spacing w:line="240" w:lineRule="auto"/>
        <w:ind w:left="432" w:hanging="432"/>
      </w:pPr>
      <w:r w:rsidRPr="00EA13E2">
        <w:t>FAO. </w:t>
      </w:r>
      <w:r w:rsidRPr="00EA13E2">
        <w:rPr>
          <w:i/>
          <w:iCs/>
        </w:rPr>
        <w:t>The State of World Fisheries and Aquaculture 2020</w:t>
      </w:r>
      <w:r w:rsidRPr="00EA13E2">
        <w:t>; FAO: Rome, Italy, 2020; ISBN 978-92-5-132692-3.</w:t>
      </w:r>
    </w:p>
    <w:p w14:paraId="36786061" w14:textId="77777777" w:rsidR="00EB6045" w:rsidRPr="00EA13E2" w:rsidRDefault="00EB6045" w:rsidP="00EB6045">
      <w:pPr>
        <w:pStyle w:val="MDPI71References"/>
        <w:numPr>
          <w:ilvl w:val="0"/>
          <w:numId w:val="4"/>
        </w:numPr>
        <w:spacing w:line="240" w:lineRule="auto"/>
        <w:ind w:left="432" w:hanging="432"/>
      </w:pPr>
      <w:r w:rsidRPr="00EA13E2">
        <w:t xml:space="preserve">Beck, M.W.; Brumbaugh, R.D.; Airoldi, L.; Carranza, A.; Coen, L.D.; Crawford, C.; Defeo, O.; Edgar, G.J.; Hancock, B.; Kay, M.C.; et al. Oyster Reefs at Risk and Recommendations for Conservation, Restoration, and Management. </w:t>
      </w:r>
      <w:r w:rsidRPr="00EA13E2">
        <w:rPr>
          <w:i/>
          <w:iCs/>
        </w:rPr>
        <w:t>BioScience</w:t>
      </w:r>
      <w:r w:rsidRPr="00EA13E2">
        <w:t xml:space="preserve"> 2011, 61, 107–116, doi:10.1525/bio.2011.61.2.5.</w:t>
      </w:r>
    </w:p>
    <w:p w14:paraId="43162F4C" w14:textId="77777777" w:rsidR="00EB6045" w:rsidRPr="00EA13E2" w:rsidRDefault="00EB6045" w:rsidP="00EB6045">
      <w:pPr>
        <w:pStyle w:val="MDPI71References"/>
        <w:numPr>
          <w:ilvl w:val="0"/>
          <w:numId w:val="4"/>
        </w:numPr>
        <w:spacing w:line="240" w:lineRule="auto"/>
        <w:ind w:left="432" w:hanging="432"/>
      </w:pPr>
      <w:r w:rsidRPr="00EA13E2">
        <w:t xml:space="preserve">Worm, B.; Barbier, E.B.; Beaumont, N.; Duffy, J.E.; Folke, C.; Halpern, B.S.; Jackson, J.B.C.; Lotze, H.K.; Micheli, F.; Palumbi, S.R.; et al. Impacts of Biodiversity Loss on Ocean Ecosystem Services. </w:t>
      </w:r>
      <w:r w:rsidRPr="00EA13E2">
        <w:rPr>
          <w:i/>
          <w:iCs/>
        </w:rPr>
        <w:t>Science</w:t>
      </w:r>
      <w:r w:rsidRPr="00EA13E2">
        <w:t xml:space="preserve"> </w:t>
      </w:r>
      <w:r w:rsidRPr="00EA13E2">
        <w:rPr>
          <w:b/>
          <w:bCs/>
        </w:rPr>
        <w:t>2006</w:t>
      </w:r>
      <w:r w:rsidRPr="00EA13E2">
        <w:t xml:space="preserve">, </w:t>
      </w:r>
      <w:r w:rsidRPr="00EA13E2">
        <w:rPr>
          <w:i/>
          <w:iCs/>
        </w:rPr>
        <w:t>314</w:t>
      </w:r>
      <w:r w:rsidRPr="00EA13E2">
        <w:t>, 787–790, doi:10.1126/science.1132294.</w:t>
      </w:r>
    </w:p>
    <w:p w14:paraId="45214A14" w14:textId="77777777" w:rsidR="00EB6045" w:rsidRPr="00EA13E2" w:rsidRDefault="00EB6045" w:rsidP="00EB6045">
      <w:pPr>
        <w:pStyle w:val="MDPI71References"/>
        <w:numPr>
          <w:ilvl w:val="0"/>
          <w:numId w:val="4"/>
        </w:numPr>
        <w:spacing w:line="240" w:lineRule="auto"/>
        <w:ind w:left="432" w:hanging="432"/>
      </w:pPr>
      <w:r w:rsidRPr="00EA13E2">
        <w:t xml:space="preserve">Scyphers, S.B.; Powers, S.P.; Heck, K.L.; Byron, D. Oyster Reefs as Natural Breakwaters Mitigate Shoreline Loss and Facilitate Fisheries. </w:t>
      </w:r>
      <w:r w:rsidRPr="00EA13E2">
        <w:rPr>
          <w:i/>
          <w:iCs/>
        </w:rPr>
        <w:t>PLoS ONE</w:t>
      </w:r>
      <w:r w:rsidRPr="00EA13E2">
        <w:t xml:space="preserve"> 2011, 6, e22396, doi:10.1371/journal.pone.0022396.</w:t>
      </w:r>
    </w:p>
    <w:p w14:paraId="2923C872" w14:textId="77777777" w:rsidR="00EB6045" w:rsidRPr="00EA13E2" w:rsidRDefault="00EB6045" w:rsidP="00EB6045">
      <w:pPr>
        <w:pStyle w:val="MDPI71References"/>
        <w:numPr>
          <w:ilvl w:val="0"/>
          <w:numId w:val="4"/>
        </w:numPr>
        <w:spacing w:line="240" w:lineRule="auto"/>
        <w:ind w:left="432" w:hanging="432"/>
      </w:pPr>
      <w:r w:rsidRPr="00EA13E2">
        <w:t>Whalen, L.; Kreeger, D.; Bushek, D.; Moody, J.; Padeletti, A. Practioner’s Guide: Shellfish-Based Living Shorelines for Salt Marsh Erosion Control and Environmental Enhancement in the Mid-Atlantic; Partnership for the Delaware Estuary, Report #11-04, 2011; p. 48.</w:t>
      </w:r>
    </w:p>
    <w:p w14:paraId="5CCD7576" w14:textId="77777777" w:rsidR="00EB6045" w:rsidRDefault="00EB6045" w:rsidP="00EB6045">
      <w:pPr>
        <w:pStyle w:val="MDPI71References"/>
        <w:numPr>
          <w:ilvl w:val="0"/>
          <w:numId w:val="4"/>
        </w:numPr>
        <w:spacing w:line="240" w:lineRule="auto"/>
        <w:ind w:left="432" w:hanging="432"/>
      </w:pPr>
      <w:r w:rsidRPr="00EA13E2">
        <w:t>Kreeger, D.A.; Padeletti, A. Monitoring and Assessment of Representative Tidal Wetlands of the Delaware Estuary; Partnership for the Delaware Estuary, Report #13-03. 144 p.</w:t>
      </w:r>
    </w:p>
    <w:p w14:paraId="5120049C" w14:textId="77777777" w:rsidR="00EB6045" w:rsidRPr="00EA13E2" w:rsidRDefault="00EB6045" w:rsidP="00EB6045">
      <w:pPr>
        <w:pStyle w:val="MDPI71References"/>
        <w:numPr>
          <w:ilvl w:val="0"/>
          <w:numId w:val="4"/>
        </w:numPr>
        <w:spacing w:line="240" w:lineRule="auto"/>
        <w:ind w:left="432" w:hanging="432"/>
      </w:pPr>
      <w:r>
        <w:t xml:space="preserve">Bilkovic, D. M.; Mitchell, M.M.; La Peyre, M.K.; Toft, J.D. </w:t>
      </w:r>
      <w:r>
        <w:rPr>
          <w:i/>
        </w:rPr>
        <w:t>Living Shorelines: The Science and Management of Nature-Based Coastal Protection</w:t>
      </w:r>
      <w:r>
        <w:t>, 1st ed.; CRC Press: Boca Raton, FL, USA, 2017; pp. 519. ISBN: 9780367573836</w:t>
      </w:r>
    </w:p>
    <w:p w14:paraId="545DBF38" w14:textId="77777777" w:rsidR="00EB6045" w:rsidRPr="00EA13E2" w:rsidRDefault="00EB6045" w:rsidP="00EB6045">
      <w:pPr>
        <w:pStyle w:val="MDPI71References"/>
        <w:numPr>
          <w:ilvl w:val="0"/>
          <w:numId w:val="4"/>
        </w:numPr>
        <w:ind w:left="432" w:hanging="432"/>
      </w:pPr>
      <w:r w:rsidRPr="00EA13E2">
        <w:t>Brumbaugh, R.D.; Beck, M.W.; Coen, L.D.; Craig, L.; Hicks, P. A Practitioner’s Guide to the Design and Monitoring of Shellfish Restoration Projects. 2006.</w:t>
      </w:r>
    </w:p>
    <w:p w14:paraId="2B7DAC6C" w14:textId="77777777" w:rsidR="00EB6045" w:rsidRPr="00EA13E2" w:rsidRDefault="00EB6045" w:rsidP="00EB6045">
      <w:pPr>
        <w:pStyle w:val="MDPI71References"/>
        <w:numPr>
          <w:ilvl w:val="0"/>
          <w:numId w:val="4"/>
        </w:numPr>
        <w:ind w:left="418" w:hanging="418"/>
      </w:pPr>
      <w:r w:rsidRPr="00EA13E2">
        <w:t xml:space="preserve">Walters, L.J.; Donnelly, M.J.; Sacks P.; Campbell D. Lessons learned from living shoreline stabilization in popular tourist areas: boat wakes, volunteer support, and protecting historic structures. In: </w:t>
      </w:r>
      <w:r w:rsidRPr="00EA13E2">
        <w:rPr>
          <w:i/>
          <w:iCs/>
        </w:rPr>
        <w:t xml:space="preserve">Living shorelines: the science and management of nature-based coastal protection. </w:t>
      </w:r>
      <w:r w:rsidRPr="00EA13E2">
        <w:t xml:space="preserve">Bilkovic, D.M.; Mitchell, M.M.; La Peyre, M.K.; Toft, J.D., Eds.; </w:t>
      </w:r>
      <w:r w:rsidRPr="00EA13E2">
        <w:rPr>
          <w:i/>
          <w:iCs/>
        </w:rPr>
        <w:t>CRC Marine Science Series</w:t>
      </w:r>
      <w:r w:rsidRPr="00EA13E2">
        <w:t>, CRC Press, Taylor &amp; Francis Group: Boca Raton, FL, USA, 2017, pp. 233-246.</w:t>
      </w:r>
    </w:p>
    <w:p w14:paraId="0F4C865A" w14:textId="77777777" w:rsidR="00EB6045" w:rsidRPr="00EA13E2" w:rsidRDefault="00EB6045" w:rsidP="00EB6045">
      <w:pPr>
        <w:pStyle w:val="MDPI71References"/>
        <w:numPr>
          <w:ilvl w:val="0"/>
          <w:numId w:val="4"/>
        </w:numPr>
        <w:spacing w:line="240" w:lineRule="auto"/>
        <w:ind w:left="432" w:hanging="432"/>
      </w:pPr>
      <w:r w:rsidRPr="00EA13E2">
        <w:t xml:space="preserve">Rupasinghe, M.; Nicolas, R.S.; Lanham, B.S.; Morris, R.L. Sustainable Oyster Shell Incorporated Artificial Reef Concrete for Living Shorelines. </w:t>
      </w:r>
      <w:r w:rsidRPr="00EA13E2">
        <w:rPr>
          <w:i/>
          <w:iCs/>
        </w:rPr>
        <w:t>Construction and Building Materials</w:t>
      </w:r>
      <w:r w:rsidRPr="00EA13E2">
        <w:t xml:space="preserve"> </w:t>
      </w:r>
      <w:r w:rsidRPr="00EA13E2">
        <w:rPr>
          <w:b/>
          <w:bCs/>
        </w:rPr>
        <w:t>2024</w:t>
      </w:r>
      <w:r w:rsidRPr="00EA13E2">
        <w:t>, 410, 134217, doi:10.1016/j.conbuildmat.2023.134217.</w:t>
      </w:r>
    </w:p>
    <w:p w14:paraId="05CAD961" w14:textId="77777777" w:rsidR="00EB6045" w:rsidRPr="00EA13E2" w:rsidRDefault="00EB6045" w:rsidP="00EB6045">
      <w:pPr>
        <w:pStyle w:val="MDPI71References"/>
        <w:numPr>
          <w:ilvl w:val="0"/>
          <w:numId w:val="4"/>
        </w:numPr>
        <w:spacing w:line="240" w:lineRule="auto"/>
        <w:ind w:left="432" w:hanging="432"/>
      </w:pPr>
      <w:r w:rsidRPr="00EA13E2">
        <w:t xml:space="preserve">Rodriguez, A.B.; Fodrie, F.J.; Ridge, J.T.; Lindquist, N.L.; Theuerkauf, E.J.; Coleman, S.E.; Grabowski, J.H.; Brodeur, M.C.; Gittman, R.K.; Keller, D.A.; et al. Oyster Reefs Can Outpace Sea-Level Rise. </w:t>
      </w:r>
      <w:r w:rsidRPr="00EA13E2">
        <w:rPr>
          <w:i/>
          <w:iCs/>
        </w:rPr>
        <w:t>Nature Clim Change</w:t>
      </w:r>
      <w:r w:rsidRPr="00EA13E2">
        <w:t xml:space="preserve"> </w:t>
      </w:r>
      <w:r w:rsidRPr="00EA13E2">
        <w:rPr>
          <w:b/>
          <w:bCs/>
        </w:rPr>
        <w:t>2014</w:t>
      </w:r>
      <w:r w:rsidRPr="00EA13E2">
        <w:t xml:space="preserve">, </w:t>
      </w:r>
      <w:r w:rsidRPr="00EA13E2">
        <w:rPr>
          <w:i/>
          <w:iCs/>
        </w:rPr>
        <w:t>4</w:t>
      </w:r>
      <w:r w:rsidRPr="00EA13E2">
        <w:t>, 493–497, doi:10.1038/nclimate2216.</w:t>
      </w:r>
    </w:p>
    <w:p w14:paraId="520217EF" w14:textId="77777777" w:rsidR="00EB6045" w:rsidRPr="00EA13E2" w:rsidRDefault="00EB6045" w:rsidP="00EB6045">
      <w:pPr>
        <w:pStyle w:val="MDPI71References"/>
        <w:numPr>
          <w:ilvl w:val="0"/>
          <w:numId w:val="4"/>
        </w:numPr>
        <w:spacing w:line="240" w:lineRule="auto"/>
        <w:ind w:left="432" w:hanging="432"/>
      </w:pPr>
      <w:r w:rsidRPr="00EA13E2">
        <w:t xml:space="preserve">Gittman, R.K.; Popowich, A.M.; Bruno, J.F.; Peterson, C.H. Marshes with and without Sills Protect Estuarine Shorelines from Erosion Better than Bulkheads during a Category 1 Hurricane. </w:t>
      </w:r>
      <w:r w:rsidRPr="00EA13E2">
        <w:rPr>
          <w:i/>
          <w:iCs/>
        </w:rPr>
        <w:t>Ocean &amp; Coastal Management</w:t>
      </w:r>
      <w:r w:rsidRPr="00EA13E2">
        <w:t xml:space="preserve"> </w:t>
      </w:r>
      <w:r w:rsidRPr="00EA13E2">
        <w:rPr>
          <w:b/>
          <w:bCs/>
        </w:rPr>
        <w:t>2014</w:t>
      </w:r>
      <w:r w:rsidRPr="00EA13E2">
        <w:t xml:space="preserve">, </w:t>
      </w:r>
      <w:r w:rsidRPr="00EA13E2">
        <w:rPr>
          <w:i/>
          <w:iCs/>
        </w:rPr>
        <w:t>102</w:t>
      </w:r>
      <w:r w:rsidRPr="00EA13E2">
        <w:t>, 94–102, doi:10.1016/j.ocecoaman.2014.09.016.</w:t>
      </w:r>
    </w:p>
    <w:p w14:paraId="355D006B" w14:textId="77777777" w:rsidR="00EB6045" w:rsidRPr="00EA13E2" w:rsidRDefault="00EB6045" w:rsidP="00EB6045">
      <w:pPr>
        <w:pStyle w:val="MDPI71References"/>
        <w:numPr>
          <w:ilvl w:val="0"/>
          <w:numId w:val="4"/>
        </w:numPr>
        <w:spacing w:line="240" w:lineRule="auto"/>
        <w:ind w:left="432" w:hanging="432"/>
      </w:pPr>
      <w:r w:rsidRPr="00EA13E2">
        <w:t>Dame, R.F. Ecology of marine bivalves: an ecosystem approach</w:t>
      </w:r>
      <w:r w:rsidRPr="00EA13E2">
        <w:rPr>
          <w:i/>
          <w:iCs/>
        </w:rPr>
        <w:t xml:space="preserve">. </w:t>
      </w:r>
      <w:r w:rsidRPr="00EA13E2">
        <w:t>CRC Marine Science Series, Boca Raton, FL, USA, 1996, 254 pp.</w:t>
      </w:r>
    </w:p>
    <w:p w14:paraId="4BE5E57B" w14:textId="77777777" w:rsidR="00EB6045" w:rsidRDefault="00EB6045" w:rsidP="00EB6045">
      <w:pPr>
        <w:pStyle w:val="MDPI71References"/>
        <w:numPr>
          <w:ilvl w:val="0"/>
          <w:numId w:val="4"/>
        </w:numPr>
        <w:ind w:left="432" w:hanging="432"/>
      </w:pPr>
      <w:r w:rsidRPr="00EA13E2">
        <w:t xml:space="preserve">Grabowski, J.H.; Brumbaugh, R.D.; Conrad, R.F.; Keeler, A.G.; Opaluch, J.J.; Peterson, C.H.; Piehler, M.F.; Powers, S.P.; Smyth, A.R. Economic Valuation of Ecosystem Services Provided by Oyster Reefs. </w:t>
      </w:r>
      <w:r w:rsidRPr="00EA13E2">
        <w:rPr>
          <w:i/>
          <w:iCs/>
        </w:rPr>
        <w:t>BioScience</w:t>
      </w:r>
      <w:r w:rsidRPr="00EA13E2">
        <w:t xml:space="preserve"> </w:t>
      </w:r>
      <w:r w:rsidRPr="00EA13E2">
        <w:rPr>
          <w:b/>
          <w:bCs/>
        </w:rPr>
        <w:t>2012</w:t>
      </w:r>
      <w:r w:rsidRPr="00EA13E2">
        <w:t xml:space="preserve">, </w:t>
      </w:r>
      <w:r w:rsidRPr="00EA13E2">
        <w:rPr>
          <w:i/>
          <w:iCs/>
        </w:rPr>
        <w:t>62</w:t>
      </w:r>
      <w:r w:rsidRPr="00EA13E2">
        <w:t>, 900–909, doi:</w:t>
      </w:r>
      <w:hyperlink r:id="rId29" w:history="1">
        <w:r w:rsidRPr="00EA13E2">
          <w:rPr>
            <w:rStyle w:val="Hyperlink"/>
          </w:rPr>
          <w:t>10.1525/bio.2012.62.10.10</w:t>
        </w:r>
      </w:hyperlink>
      <w:r w:rsidRPr="00EA13E2">
        <w:t>.</w:t>
      </w:r>
    </w:p>
    <w:p w14:paraId="4DA18D01" w14:textId="77777777" w:rsidR="00EB6045" w:rsidRPr="00EA13E2" w:rsidRDefault="00EB6045" w:rsidP="00EB6045">
      <w:pPr>
        <w:pStyle w:val="MDPI71References"/>
        <w:numPr>
          <w:ilvl w:val="0"/>
          <w:numId w:val="4"/>
        </w:numPr>
        <w:ind w:left="432" w:hanging="432"/>
      </w:pPr>
      <w:r>
        <w:t xml:space="preserve">Bersoza-Hernández, A.; Brumbaugh, R.D.; Frederick, P.; Grizzle, R.; Luckenbach, M.W.; Peterson, C.H.; Angelini, C. Restoring the Eastern Oyster: How Much Progress Has Been Made in 53 Years? </w:t>
      </w:r>
      <w:r w:rsidRPr="00774FD8">
        <w:rPr>
          <w:i/>
          <w:iCs/>
        </w:rPr>
        <w:t>Frontiers in Ecol &amp; Environ</w:t>
      </w:r>
      <w:r>
        <w:t xml:space="preserve"> </w:t>
      </w:r>
      <w:r w:rsidRPr="00774FD8">
        <w:rPr>
          <w:b/>
          <w:bCs/>
        </w:rPr>
        <w:t>2018</w:t>
      </w:r>
      <w:r>
        <w:t xml:space="preserve">, </w:t>
      </w:r>
      <w:r w:rsidRPr="00774FD8">
        <w:rPr>
          <w:i/>
          <w:iCs/>
        </w:rPr>
        <w:t>16</w:t>
      </w:r>
      <w:r>
        <w:t>, 463–471, doi:</w:t>
      </w:r>
      <w:hyperlink r:id="rId30" w:history="1">
        <w:r>
          <w:rPr>
            <w:rStyle w:val="Hyperlink"/>
          </w:rPr>
          <w:t>10.1002/fee.1935</w:t>
        </w:r>
      </w:hyperlink>
      <w:r>
        <w:t>.</w:t>
      </w:r>
    </w:p>
    <w:p w14:paraId="49AB39BA" w14:textId="77777777" w:rsidR="00EB6045" w:rsidRPr="00EA13E2" w:rsidRDefault="00EB6045" w:rsidP="00EB6045">
      <w:pPr>
        <w:pStyle w:val="MDPI71References"/>
        <w:numPr>
          <w:ilvl w:val="0"/>
          <w:numId w:val="4"/>
        </w:numPr>
        <w:spacing w:line="240" w:lineRule="auto"/>
        <w:ind w:left="418" w:hanging="418"/>
      </w:pPr>
      <w:r w:rsidRPr="00EA13E2">
        <w:t>Gmelin, J.F</w:t>
      </w:r>
      <w:r w:rsidRPr="00EA13E2">
        <w:rPr>
          <w:i/>
          <w:iCs/>
        </w:rPr>
        <w:t xml:space="preserve">. Systema Naturae per Regna Tria Naturae, Secundum Classes, Ordines, Genera, Species, cum Characteribus, Differentiis, Synonymis, locis. </w:t>
      </w:r>
      <w:r w:rsidRPr="00EA13E2">
        <w:t>12</w:t>
      </w:r>
      <w:r w:rsidRPr="00EA13E2">
        <w:rPr>
          <w:vertAlign w:val="superscript"/>
        </w:rPr>
        <w:t>th</w:t>
      </w:r>
      <w:r w:rsidRPr="00EA13E2">
        <w:t xml:space="preserve"> ed.; G.E. Beer, Liepzig, Germany.</w:t>
      </w:r>
      <w:r w:rsidRPr="00EA13E2">
        <w:rPr>
          <w:i/>
          <w:iCs/>
        </w:rPr>
        <w:t xml:space="preserve"> </w:t>
      </w:r>
      <w:r w:rsidRPr="00EA13E2">
        <w:t xml:space="preserve">1791; 3021-3909. </w:t>
      </w:r>
    </w:p>
    <w:p w14:paraId="48D270A8" w14:textId="77777777" w:rsidR="00EB6045" w:rsidRPr="00EA13E2" w:rsidRDefault="00EB6045" w:rsidP="00EB6045">
      <w:pPr>
        <w:pStyle w:val="MDPI71References"/>
        <w:numPr>
          <w:ilvl w:val="0"/>
          <w:numId w:val="4"/>
        </w:numPr>
        <w:spacing w:line="240" w:lineRule="auto"/>
        <w:ind w:left="432" w:hanging="432"/>
      </w:pPr>
      <w:r w:rsidRPr="00EA13E2">
        <w:lastRenderedPageBreak/>
        <w:t xml:space="preserve">Radabaugh, K.R.; Geiger, S.P.; Moyer, R.P. </w:t>
      </w:r>
      <w:r w:rsidRPr="00EA13E2">
        <w:rPr>
          <w:i/>
          <w:iCs/>
        </w:rPr>
        <w:t>Oyster Integrated Mapping and Monitoring Program Report for the State of Florida</w:t>
      </w:r>
      <w:r w:rsidRPr="00EA13E2">
        <w:t xml:space="preserve">. Florida Fish and Wildlife Research Institute: St. Petersburg, FL, USA, </w:t>
      </w:r>
      <w:r w:rsidRPr="00F322C9">
        <w:t>2019</w:t>
      </w:r>
      <w:r w:rsidRPr="00EA13E2">
        <w:t xml:space="preserve">, </w:t>
      </w:r>
      <w:r w:rsidRPr="00EA13E2">
        <w:rPr>
          <w:i/>
          <w:iCs/>
        </w:rPr>
        <w:t xml:space="preserve">Technical Report 22 </w:t>
      </w:r>
      <w:r w:rsidRPr="00EA13E2">
        <w:t>pp. 175.</w:t>
      </w:r>
    </w:p>
    <w:p w14:paraId="4C38BFF0" w14:textId="77777777" w:rsidR="00EB6045" w:rsidRPr="00EA13E2" w:rsidRDefault="00EB6045" w:rsidP="00EB6045">
      <w:pPr>
        <w:pStyle w:val="MDPI71References"/>
        <w:numPr>
          <w:ilvl w:val="0"/>
          <w:numId w:val="4"/>
        </w:numPr>
        <w:spacing w:line="240" w:lineRule="auto"/>
        <w:ind w:left="432" w:hanging="432"/>
      </w:pPr>
      <w:r w:rsidRPr="00EA13E2">
        <w:t xml:space="preserve">Breitburg, D.C. Are three-dimensional structure and healthy oyster populations the keys to an ecologically interesting and important fish community? pp 239-250 in Luckenbach, M.W., Mann, R., and Wesson, J.A., eds., </w:t>
      </w:r>
      <w:r w:rsidRPr="00EA13E2">
        <w:rPr>
          <w:i/>
          <w:iCs/>
        </w:rPr>
        <w:t>Oyster Reef Habitat Restoration: A Synopsis and Synthesis of Approaches</w:t>
      </w:r>
      <w:r w:rsidRPr="00EA13E2">
        <w:t>. Virginia Institute of Marine Science Press, Gloucester Pt., VA, USA, 1999; 358pp.</w:t>
      </w:r>
    </w:p>
    <w:p w14:paraId="38282B09" w14:textId="77777777" w:rsidR="00EB6045" w:rsidRPr="00EA13E2" w:rsidRDefault="00EB6045" w:rsidP="00EB6045">
      <w:pPr>
        <w:pStyle w:val="MDPI71References"/>
        <w:numPr>
          <w:ilvl w:val="0"/>
          <w:numId w:val="4"/>
        </w:numPr>
        <w:spacing w:line="240" w:lineRule="auto"/>
        <w:ind w:left="432" w:hanging="432"/>
      </w:pPr>
      <w:r w:rsidRPr="00EA13E2">
        <w:t xml:space="preserve">Coen, L.D.; Luckenbach, M.W. Developing Success Criteria and Goals for Evaluating Oyster Reef Restoration: Ecological Function or Resource Exploitation? </w:t>
      </w:r>
      <w:r w:rsidRPr="00EA13E2">
        <w:rPr>
          <w:i/>
          <w:iCs/>
        </w:rPr>
        <w:t>Ecological Engineering</w:t>
      </w:r>
      <w:r w:rsidRPr="00EA13E2">
        <w:t xml:space="preserve"> </w:t>
      </w:r>
      <w:r w:rsidRPr="00EA13E2">
        <w:rPr>
          <w:b/>
          <w:bCs/>
        </w:rPr>
        <w:t>2000</w:t>
      </w:r>
      <w:r w:rsidRPr="00EA13E2">
        <w:t>, 15, 323–343, doi:10.1016/S0925-8574(00)00084-7.</w:t>
      </w:r>
    </w:p>
    <w:p w14:paraId="7807D1BB" w14:textId="77777777" w:rsidR="00EB6045" w:rsidRPr="00EA13E2" w:rsidRDefault="00EB6045" w:rsidP="00EB6045">
      <w:pPr>
        <w:pStyle w:val="MDPI71References"/>
        <w:numPr>
          <w:ilvl w:val="0"/>
          <w:numId w:val="4"/>
        </w:numPr>
        <w:spacing w:line="240" w:lineRule="auto"/>
        <w:ind w:left="432" w:hanging="432"/>
      </w:pPr>
      <w:r w:rsidRPr="00EA13E2">
        <w:t xml:space="preserve">Harding, J.; Mann, R.L. Influence of Habitat on Diet and Distribution of Striped Bass (Morone Saxatilis) in a Temperate Estuary. </w:t>
      </w:r>
      <w:r w:rsidRPr="00EA13E2">
        <w:rPr>
          <w:i/>
          <w:iCs/>
        </w:rPr>
        <w:t xml:space="preserve">Bulletin of Marine Science </w:t>
      </w:r>
      <w:r w:rsidRPr="00EA13E2">
        <w:rPr>
          <w:b/>
          <w:bCs/>
        </w:rPr>
        <w:t>2003</w:t>
      </w:r>
      <w:r w:rsidRPr="00EA13E2">
        <w:t xml:space="preserve">, </w:t>
      </w:r>
      <w:r w:rsidRPr="00EA13E2">
        <w:rPr>
          <w:i/>
          <w:iCs/>
        </w:rPr>
        <w:t>72</w:t>
      </w:r>
      <w:r w:rsidRPr="00EA13E2">
        <w:t>.</w:t>
      </w:r>
    </w:p>
    <w:p w14:paraId="5F05EE7D" w14:textId="77777777" w:rsidR="00EB6045" w:rsidRPr="00EA13E2" w:rsidRDefault="00EB6045" w:rsidP="00EB6045">
      <w:pPr>
        <w:pStyle w:val="MDPI71References"/>
        <w:numPr>
          <w:ilvl w:val="0"/>
          <w:numId w:val="4"/>
        </w:numPr>
        <w:spacing w:line="240" w:lineRule="auto"/>
        <w:ind w:left="432" w:hanging="432"/>
      </w:pPr>
      <w:r w:rsidRPr="00EA13E2">
        <w:t xml:space="preserve">Grabowski, J.H.; Hughes, A.R.; Kimbro, D.L.; Dolan, M.A. How Habitat Setting Influences Restored Oyster Reef Communities. </w:t>
      </w:r>
      <w:r w:rsidRPr="00EA13E2">
        <w:rPr>
          <w:i/>
          <w:iCs/>
        </w:rPr>
        <w:t>Ecology</w:t>
      </w:r>
      <w:r w:rsidRPr="00EA13E2">
        <w:t xml:space="preserve"> </w:t>
      </w:r>
      <w:r w:rsidRPr="00EA13E2">
        <w:rPr>
          <w:b/>
          <w:bCs/>
        </w:rPr>
        <w:t>2005</w:t>
      </w:r>
      <w:r w:rsidRPr="00EA13E2">
        <w:t xml:space="preserve">, </w:t>
      </w:r>
      <w:r w:rsidRPr="00EA13E2">
        <w:rPr>
          <w:i/>
          <w:iCs/>
        </w:rPr>
        <w:t>86</w:t>
      </w:r>
      <w:r w:rsidRPr="00EA13E2">
        <w:t>, 1926–1935, doi:10.1890/04-0690.\</w:t>
      </w:r>
    </w:p>
    <w:p w14:paraId="019B1F7C" w14:textId="77777777" w:rsidR="00EB6045" w:rsidRPr="00EA13E2" w:rsidRDefault="00EB6045" w:rsidP="00EB6045">
      <w:pPr>
        <w:pStyle w:val="MDPI71References"/>
        <w:numPr>
          <w:ilvl w:val="0"/>
          <w:numId w:val="4"/>
        </w:numPr>
        <w:spacing w:line="240" w:lineRule="auto"/>
        <w:ind w:left="432" w:hanging="432"/>
      </w:pPr>
      <w:r w:rsidRPr="00EA13E2">
        <w:t xml:space="preserve">Tolley, S.G.; Volety, A.K. The Role of Oysters in Habitat Use of Oyster Reefs by Resident Fishes and Decapod Crustaceans. </w:t>
      </w:r>
      <w:r w:rsidRPr="00EA13E2">
        <w:rPr>
          <w:i/>
          <w:iCs/>
        </w:rPr>
        <w:t>Journal of Shellfish Research</w:t>
      </w:r>
      <w:r w:rsidRPr="00EA13E2">
        <w:t xml:space="preserve"> </w:t>
      </w:r>
      <w:r w:rsidRPr="00EA13E2">
        <w:rPr>
          <w:b/>
          <w:bCs/>
        </w:rPr>
        <w:t>2005</w:t>
      </w:r>
      <w:r w:rsidRPr="00EA13E2">
        <w:t xml:space="preserve">, </w:t>
      </w:r>
      <w:r w:rsidRPr="00EA13E2">
        <w:rPr>
          <w:i/>
          <w:iCs/>
        </w:rPr>
        <w:t>24</w:t>
      </w:r>
      <w:r w:rsidRPr="00EA13E2">
        <w:t>, 1007–1012, doi:10.2983/0730-8000(2005)24[1007:TROOIH]2.0.CO;2.</w:t>
      </w:r>
    </w:p>
    <w:p w14:paraId="37138501" w14:textId="77777777" w:rsidR="00EB6045" w:rsidRPr="00EA13E2" w:rsidRDefault="00EB6045" w:rsidP="00EB6045">
      <w:pPr>
        <w:pStyle w:val="MDPI71References"/>
        <w:numPr>
          <w:ilvl w:val="0"/>
          <w:numId w:val="4"/>
        </w:numPr>
        <w:spacing w:line="240" w:lineRule="auto"/>
        <w:ind w:left="432" w:hanging="432"/>
      </w:pPr>
      <w:r w:rsidRPr="00EA13E2">
        <w:t xml:space="preserve">Boudreaux, M.L.; Stiner, J.L.; Walters, L.J. Biodiversity of Sessile and Motile Macrofauna on Intertidal Oyster Reefs in Mosquito Lagoon, Florida. </w:t>
      </w:r>
      <w:r w:rsidRPr="00EA13E2">
        <w:rPr>
          <w:i/>
          <w:iCs/>
        </w:rPr>
        <w:t>Journal of Shellfish Research</w:t>
      </w:r>
      <w:r w:rsidRPr="00EA13E2">
        <w:t xml:space="preserve"> </w:t>
      </w:r>
      <w:r w:rsidRPr="00EA13E2">
        <w:rPr>
          <w:b/>
          <w:bCs/>
        </w:rPr>
        <w:t>2006</w:t>
      </w:r>
      <w:r w:rsidRPr="00EA13E2">
        <w:t xml:space="preserve">, </w:t>
      </w:r>
      <w:r w:rsidRPr="00EA13E2">
        <w:rPr>
          <w:i/>
          <w:iCs/>
        </w:rPr>
        <w:t>25</w:t>
      </w:r>
      <w:r w:rsidRPr="00EA13E2">
        <w:t>, 1079–1089, doi:10.2983/0730-8000(2006)25[1079:BOSAMM]2.0.CO;2.</w:t>
      </w:r>
    </w:p>
    <w:p w14:paraId="02E2509C" w14:textId="77777777" w:rsidR="00EB6045" w:rsidRPr="00EA13E2" w:rsidRDefault="00EB6045" w:rsidP="00EB6045">
      <w:pPr>
        <w:pStyle w:val="MDPI71References"/>
        <w:numPr>
          <w:ilvl w:val="0"/>
          <w:numId w:val="4"/>
        </w:numPr>
        <w:spacing w:line="240" w:lineRule="auto"/>
        <w:ind w:left="432" w:hanging="432"/>
      </w:pPr>
      <w:r w:rsidRPr="00EA13E2">
        <w:t xml:space="preserve">Rodney, W.S.; Paynter, K.T. Comparisons of Macrofaunal Assemblages on Restored and Non-Restored Oyster Reefs in Mesohaline Regions of Chesapeake Bay in Maryland. </w:t>
      </w:r>
      <w:r w:rsidRPr="00EA13E2">
        <w:rPr>
          <w:i/>
          <w:iCs/>
        </w:rPr>
        <w:t>Journal of Experimental Marine Biology and Ecology</w:t>
      </w:r>
      <w:r w:rsidRPr="00EA13E2">
        <w:t xml:space="preserve"> </w:t>
      </w:r>
      <w:r w:rsidRPr="00EA13E2">
        <w:rPr>
          <w:b/>
          <w:bCs/>
        </w:rPr>
        <w:t>2006</w:t>
      </w:r>
      <w:r w:rsidRPr="00EA13E2">
        <w:t xml:space="preserve">, </w:t>
      </w:r>
      <w:r w:rsidRPr="00EA13E2">
        <w:rPr>
          <w:i/>
          <w:iCs/>
        </w:rPr>
        <w:t>335</w:t>
      </w:r>
      <w:r w:rsidRPr="00EA13E2">
        <w:t>, 39–51, doi:10.1016/j.jembe.2006.02.017.</w:t>
      </w:r>
    </w:p>
    <w:p w14:paraId="3F3B1610" w14:textId="77777777" w:rsidR="00EB6045" w:rsidRPr="00EA13E2" w:rsidRDefault="00EB6045" w:rsidP="00EB6045">
      <w:pPr>
        <w:pStyle w:val="MDPI71References"/>
        <w:numPr>
          <w:ilvl w:val="0"/>
          <w:numId w:val="4"/>
        </w:numPr>
        <w:ind w:left="432" w:hanging="432"/>
      </w:pPr>
      <w:r w:rsidRPr="00EA13E2">
        <w:t xml:space="preserve">zu Ermgassen, P.S.E.; Grabowski, J.H.; Gair, J.R.; Powers, S.P. Quantifying Fish and Mobile Invertebrate Production from a Threatened Nursery Habitat. </w:t>
      </w:r>
      <w:r w:rsidRPr="00EA13E2">
        <w:rPr>
          <w:i/>
          <w:iCs/>
        </w:rPr>
        <w:t>Journal of Applied Ecology</w:t>
      </w:r>
      <w:r w:rsidRPr="00EA13E2">
        <w:t xml:space="preserve"> </w:t>
      </w:r>
      <w:r w:rsidRPr="00EA13E2">
        <w:rPr>
          <w:b/>
          <w:bCs/>
        </w:rPr>
        <w:t>2016</w:t>
      </w:r>
      <w:r w:rsidRPr="00EA13E2">
        <w:t xml:space="preserve">, </w:t>
      </w:r>
      <w:r w:rsidRPr="00EA13E2">
        <w:rPr>
          <w:i/>
          <w:iCs/>
        </w:rPr>
        <w:t>53</w:t>
      </w:r>
      <w:r w:rsidRPr="00EA13E2">
        <w:t>, 596–606, doi:</w:t>
      </w:r>
      <w:hyperlink r:id="rId31" w:history="1">
        <w:r w:rsidRPr="00EA13E2">
          <w:rPr>
            <w:rStyle w:val="Hyperlink"/>
          </w:rPr>
          <w:t>10.1111/1365-2664.12576</w:t>
        </w:r>
      </w:hyperlink>
      <w:r w:rsidRPr="00EA13E2">
        <w:t>.</w:t>
      </w:r>
    </w:p>
    <w:p w14:paraId="58CA2FCA" w14:textId="77777777" w:rsidR="00EB6045" w:rsidRPr="00BA0B41" w:rsidRDefault="00EB6045" w:rsidP="00EB6045">
      <w:pPr>
        <w:pStyle w:val="MDPI71References"/>
        <w:numPr>
          <w:ilvl w:val="0"/>
          <w:numId w:val="4"/>
        </w:numPr>
        <w:spacing w:line="240" w:lineRule="auto"/>
        <w:ind w:left="432" w:hanging="432"/>
        <w:contextualSpacing/>
      </w:pPr>
      <w:r w:rsidRPr="00BA0B41">
        <w:t>Nelson, K.A.; Leonard, L.A.; Posey, M.H.; Alphin, T. Using transplanted oyster (</w:t>
      </w:r>
      <w:r w:rsidRPr="00BA0B41">
        <w:rPr>
          <w:i/>
          <w:iCs/>
        </w:rPr>
        <w:t>Crassostrea virginica</w:t>
      </w:r>
      <w:r w:rsidRPr="00BA0B41">
        <w:t xml:space="preserve">) beds to improve water quality in small tidal creeks: a pilot study. </w:t>
      </w:r>
      <w:r w:rsidRPr="00BA0B41">
        <w:rPr>
          <w:i/>
          <w:iCs/>
        </w:rPr>
        <w:t xml:space="preserve">Journal of Experimental Marine Biology and Ecology </w:t>
      </w:r>
      <w:r w:rsidRPr="00BA0B41">
        <w:rPr>
          <w:b/>
          <w:bCs/>
        </w:rPr>
        <w:t>2004</w:t>
      </w:r>
      <w:r w:rsidRPr="00BA0B41">
        <w:t xml:space="preserve">, </w:t>
      </w:r>
      <w:r w:rsidRPr="00BA0B41">
        <w:rPr>
          <w:i/>
          <w:iCs/>
        </w:rPr>
        <w:t xml:space="preserve">298(2), </w:t>
      </w:r>
      <w:r w:rsidRPr="00BA0B41">
        <w:t xml:space="preserve">347-368, doi: </w:t>
      </w:r>
      <w:hyperlink r:id="rId32" w:history="1">
        <w:r w:rsidRPr="00BA0B41">
          <w:rPr>
            <w:rStyle w:val="Hyperlink"/>
          </w:rPr>
          <w:t>10.1016/S0022-0981(03)00367-8</w:t>
        </w:r>
      </w:hyperlink>
    </w:p>
    <w:p w14:paraId="5F985044" w14:textId="77777777" w:rsidR="00EB6045" w:rsidRPr="00EA13E2" w:rsidRDefault="00EB6045" w:rsidP="00EB6045">
      <w:pPr>
        <w:pStyle w:val="MDPI71References"/>
        <w:numPr>
          <w:ilvl w:val="0"/>
          <w:numId w:val="4"/>
        </w:numPr>
        <w:spacing w:line="240" w:lineRule="auto"/>
        <w:ind w:left="432" w:hanging="432"/>
        <w:contextualSpacing/>
      </w:pPr>
      <w:r w:rsidRPr="00EA13E2">
        <w:t xml:space="preserve">Grabowski, J.H.; Peterson, H.P. Restoring Reefs to Recover Ecosystem Services. In: </w:t>
      </w:r>
      <w:r w:rsidRPr="00EA13E2">
        <w:rPr>
          <w:i/>
          <w:iCs/>
        </w:rPr>
        <w:t xml:space="preserve">Ecosystem Engineers: Plants to Protists. </w:t>
      </w:r>
      <w:r w:rsidRPr="00EA13E2">
        <w:t>Cuddington, K., Byers, J.E., Wilson, W.G., Hastings, A., Eds.; Academic Press: Burlington, MA, USA, 2007; p. 281-298.</w:t>
      </w:r>
    </w:p>
    <w:p w14:paraId="714C3284" w14:textId="77777777" w:rsidR="00EB6045" w:rsidRPr="00EA13E2" w:rsidRDefault="00EB6045" w:rsidP="00EB6045">
      <w:pPr>
        <w:pStyle w:val="MDPI71References"/>
        <w:numPr>
          <w:ilvl w:val="0"/>
          <w:numId w:val="4"/>
        </w:numPr>
        <w:spacing w:line="240" w:lineRule="auto"/>
        <w:ind w:left="432" w:hanging="432"/>
        <w:contextualSpacing/>
      </w:pPr>
      <w:r w:rsidRPr="00EA13E2">
        <w:rPr>
          <w:rFonts w:eastAsia="SimSun"/>
          <w:szCs w:val="18"/>
          <w:lang w:eastAsia="zh-CN" w:bidi="ar-SA"/>
        </w:rPr>
        <w:t xml:space="preserve">Booth, D.; Heck, K. Effects of the American Oyster </w:t>
      </w:r>
      <w:r w:rsidRPr="00EA13E2">
        <w:rPr>
          <w:rFonts w:eastAsia="SimSun"/>
          <w:i/>
          <w:iCs/>
          <w:szCs w:val="18"/>
          <w:lang w:eastAsia="zh-CN" w:bidi="ar-SA"/>
        </w:rPr>
        <w:t>Crassostrea Virginica</w:t>
      </w:r>
      <w:r w:rsidRPr="00EA13E2">
        <w:rPr>
          <w:rFonts w:eastAsia="SimSun"/>
          <w:szCs w:val="18"/>
          <w:lang w:eastAsia="zh-CN" w:bidi="ar-SA"/>
        </w:rPr>
        <w:t xml:space="preserve"> on Growth Rates of the Seagrass </w:t>
      </w:r>
      <w:r w:rsidRPr="00EA13E2">
        <w:rPr>
          <w:rFonts w:eastAsia="SimSun"/>
          <w:i/>
          <w:iCs/>
          <w:szCs w:val="18"/>
          <w:lang w:eastAsia="zh-CN" w:bidi="ar-SA"/>
        </w:rPr>
        <w:t>Halodule Wrightii</w:t>
      </w:r>
      <w:r w:rsidRPr="00EA13E2">
        <w:rPr>
          <w:rFonts w:eastAsia="SimSun"/>
          <w:szCs w:val="18"/>
          <w:lang w:eastAsia="zh-CN" w:bidi="ar-SA"/>
        </w:rPr>
        <w:t xml:space="preserve">. </w:t>
      </w:r>
      <w:r w:rsidRPr="00EA13E2">
        <w:rPr>
          <w:rFonts w:eastAsia="SimSun"/>
          <w:i/>
          <w:iCs/>
          <w:szCs w:val="18"/>
          <w:lang w:eastAsia="zh-CN" w:bidi="ar-SA"/>
        </w:rPr>
        <w:t>Mar. Ecol. Prog. Ser.</w:t>
      </w:r>
      <w:r w:rsidRPr="00EA13E2">
        <w:rPr>
          <w:rFonts w:eastAsia="SimSun"/>
          <w:szCs w:val="18"/>
          <w:lang w:eastAsia="zh-CN" w:bidi="ar-SA"/>
        </w:rPr>
        <w:t xml:space="preserve"> </w:t>
      </w:r>
      <w:r w:rsidRPr="00EA13E2">
        <w:rPr>
          <w:rFonts w:eastAsia="SimSun"/>
          <w:b/>
          <w:bCs/>
          <w:szCs w:val="18"/>
          <w:lang w:eastAsia="zh-CN" w:bidi="ar-SA"/>
        </w:rPr>
        <w:t>2009</w:t>
      </w:r>
      <w:r w:rsidRPr="00EA13E2">
        <w:rPr>
          <w:rFonts w:eastAsia="SimSun"/>
          <w:szCs w:val="18"/>
          <w:lang w:eastAsia="zh-CN" w:bidi="ar-SA"/>
        </w:rPr>
        <w:t>, 389, 117–126, doi:10.3354/meps08163.</w:t>
      </w:r>
    </w:p>
    <w:p w14:paraId="133AEEC9" w14:textId="77777777" w:rsidR="00EB6045" w:rsidRPr="00EA13E2" w:rsidRDefault="00EB6045" w:rsidP="00EB6045">
      <w:pPr>
        <w:pStyle w:val="MDPI71References"/>
        <w:numPr>
          <w:ilvl w:val="0"/>
          <w:numId w:val="4"/>
        </w:numPr>
        <w:spacing w:line="240" w:lineRule="auto"/>
        <w:ind w:left="432" w:hanging="432"/>
        <w:contextualSpacing/>
      </w:pPr>
      <w:r w:rsidRPr="00EA13E2">
        <w:t xml:space="preserve">Kellogg, M.L.; Smyth, A.R.; Luckenbach, M.W.; Carmichael, R.H.; Brown, B.L.; Cornwell, J.C.; Piehler, M.F.; Owens, M.S.; Dalrymple, D.J.; Higgins, C.B. Use of Oysters to Mitigate Eutrophication in Coastal Waters. </w:t>
      </w:r>
      <w:r w:rsidRPr="00EA13E2">
        <w:rPr>
          <w:i/>
          <w:iCs/>
        </w:rPr>
        <w:t>Estuarine, Coastal and Shelf Science</w:t>
      </w:r>
      <w:r w:rsidRPr="00EA13E2">
        <w:t xml:space="preserve"> </w:t>
      </w:r>
      <w:r w:rsidRPr="00EA13E2">
        <w:rPr>
          <w:b/>
          <w:bCs/>
        </w:rPr>
        <w:t>2014</w:t>
      </w:r>
      <w:r w:rsidRPr="00EA13E2">
        <w:t>, 151, 156–168, doi:10.1016/j.ecss.2014.09.025.</w:t>
      </w:r>
    </w:p>
    <w:p w14:paraId="56E7602C" w14:textId="77777777" w:rsidR="00EB6045" w:rsidRPr="00EA13E2" w:rsidRDefault="00EB6045" w:rsidP="00EB6045">
      <w:pPr>
        <w:pStyle w:val="MDPI71References"/>
        <w:numPr>
          <w:ilvl w:val="0"/>
          <w:numId w:val="4"/>
        </w:numPr>
        <w:spacing w:line="240" w:lineRule="auto"/>
        <w:ind w:left="432" w:hanging="432"/>
      </w:pPr>
      <w:r w:rsidRPr="00EA13E2">
        <w:t xml:space="preserve">Volety, A.K.; Haynes, L.; Goodman, P.; Gorman, P. Ecological Condition and Value of Oyster Reefs of the Southwest Florida Shelf Ecosystem. </w:t>
      </w:r>
      <w:r w:rsidRPr="00EA13E2">
        <w:rPr>
          <w:i/>
          <w:iCs/>
        </w:rPr>
        <w:t>Ecological Indicators</w:t>
      </w:r>
      <w:r w:rsidRPr="00EA13E2">
        <w:t xml:space="preserve"> </w:t>
      </w:r>
      <w:r w:rsidRPr="00EA13E2">
        <w:rPr>
          <w:b/>
          <w:bCs/>
        </w:rPr>
        <w:t>2014</w:t>
      </w:r>
      <w:r w:rsidRPr="00EA13E2">
        <w:t xml:space="preserve">, </w:t>
      </w:r>
      <w:r w:rsidRPr="00EA13E2">
        <w:rPr>
          <w:i/>
          <w:iCs/>
        </w:rPr>
        <w:t>44</w:t>
      </w:r>
      <w:r w:rsidRPr="00EA13E2">
        <w:t>, 108–119, doi:10.1016/j.ecolind.2014.03.012.</w:t>
      </w:r>
    </w:p>
    <w:p w14:paraId="056158F2" w14:textId="77777777" w:rsidR="00EB6045" w:rsidRDefault="00EB6045" w:rsidP="00EB6045">
      <w:pPr>
        <w:pStyle w:val="MDPI71References"/>
        <w:numPr>
          <w:ilvl w:val="0"/>
          <w:numId w:val="4"/>
        </w:numPr>
        <w:spacing w:line="240" w:lineRule="auto"/>
        <w:ind w:left="432" w:hanging="432"/>
      </w:pPr>
      <w:r w:rsidRPr="00EA13E2">
        <w:t xml:space="preserve">Walles, B.; Salvador de Paiva, J.; van Prooijen, B.C.; Ysebaert, T.; Smaal, A.C. The Ecosystem Engineer Crassostrea Gigas Affects Tidal Flat Morphology Beyond the Boundary of Their Reef Structures. </w:t>
      </w:r>
      <w:r w:rsidRPr="00EA13E2">
        <w:rPr>
          <w:i/>
          <w:iCs/>
        </w:rPr>
        <w:t>Estuaries and Coasts</w:t>
      </w:r>
      <w:r w:rsidRPr="00EA13E2">
        <w:t xml:space="preserve"> </w:t>
      </w:r>
      <w:r w:rsidRPr="00EA13E2">
        <w:rPr>
          <w:b/>
          <w:bCs/>
        </w:rPr>
        <w:t>2015</w:t>
      </w:r>
      <w:r w:rsidRPr="00EA13E2">
        <w:t>, 38, 941–950, doi:10.1007/s12237-014-9860-z.</w:t>
      </w:r>
    </w:p>
    <w:p w14:paraId="029DF10B" w14:textId="77777777" w:rsidR="00EB6045" w:rsidRDefault="00EB6045" w:rsidP="00EB6045">
      <w:pPr>
        <w:pStyle w:val="MDPI71References"/>
        <w:numPr>
          <w:ilvl w:val="0"/>
          <w:numId w:val="4"/>
        </w:numPr>
        <w:spacing w:line="240" w:lineRule="auto"/>
        <w:ind w:left="432" w:hanging="432"/>
      </w:pPr>
      <w:r>
        <w:t xml:space="preserve">Lunt, J.; Reustle, J.; Smee, D.L. Wave energy and flow reduce the abundance and size of benthic species on oyster reefs. </w:t>
      </w:r>
      <w:r>
        <w:rPr>
          <w:i/>
          <w:iCs/>
        </w:rPr>
        <w:t xml:space="preserve">Mar. Ecol. Prog. Ser., </w:t>
      </w:r>
      <w:r>
        <w:rPr>
          <w:b/>
          <w:bCs/>
        </w:rPr>
        <w:t>2017</w:t>
      </w:r>
      <w:r>
        <w:t xml:space="preserve">, </w:t>
      </w:r>
      <w:r>
        <w:rPr>
          <w:i/>
          <w:iCs/>
        </w:rPr>
        <w:t>596</w:t>
      </w:r>
      <w:r>
        <w:t>, 25-36 doi:</w:t>
      </w:r>
      <w:hyperlink r:id="rId33" w:history="1">
        <w:r w:rsidRPr="004D7AC0">
          <w:rPr>
            <w:rStyle w:val="Hyperlink"/>
          </w:rPr>
          <w:t>10.3354/meps12075</w:t>
        </w:r>
      </w:hyperlink>
      <w:r>
        <w:t xml:space="preserve"> </w:t>
      </w:r>
    </w:p>
    <w:p w14:paraId="0034DE29" w14:textId="77777777" w:rsidR="00EB6045" w:rsidRPr="00EA13E2" w:rsidRDefault="00EB6045" w:rsidP="00EB6045">
      <w:pPr>
        <w:pStyle w:val="MDPI71References"/>
        <w:numPr>
          <w:ilvl w:val="0"/>
          <w:numId w:val="4"/>
        </w:numPr>
        <w:ind w:left="425" w:hanging="425"/>
      </w:pPr>
      <w:r>
        <w:t xml:space="preserve">Veenstra, J.; Southwell, M.; Dix, N.; Marcum, P.; Jackson, J.; Burns, C.; Herbert, C.; Kemper, A. High Carbon Accumulation Rates in Sediment Adjacent to Constructed Oyster Reefs, Northeast Florida, USA. </w:t>
      </w:r>
      <w:r w:rsidRPr="005B2109">
        <w:rPr>
          <w:i/>
          <w:iCs/>
        </w:rPr>
        <w:t>J Coast Conserv</w:t>
      </w:r>
      <w:r>
        <w:t xml:space="preserve"> </w:t>
      </w:r>
      <w:r w:rsidRPr="005B2109">
        <w:rPr>
          <w:b/>
          <w:bCs/>
        </w:rPr>
        <w:t>2021</w:t>
      </w:r>
      <w:r>
        <w:t xml:space="preserve">, </w:t>
      </w:r>
      <w:r w:rsidRPr="005B2109">
        <w:rPr>
          <w:i/>
          <w:iCs/>
        </w:rPr>
        <w:t>25</w:t>
      </w:r>
      <w:r>
        <w:t>, 40, doi:</w:t>
      </w:r>
      <w:hyperlink r:id="rId34" w:history="1">
        <w:r>
          <w:rPr>
            <w:rStyle w:val="Hyperlink"/>
          </w:rPr>
          <w:t>10.1007/s11852-021-00829-0</w:t>
        </w:r>
      </w:hyperlink>
      <w:r>
        <w:t>.</w:t>
      </w:r>
    </w:p>
    <w:p w14:paraId="073B6FFD" w14:textId="77777777" w:rsidR="00EB6045" w:rsidRDefault="00EB6045" w:rsidP="00EB6045">
      <w:pPr>
        <w:pStyle w:val="MDPI71References"/>
        <w:numPr>
          <w:ilvl w:val="0"/>
          <w:numId w:val="4"/>
        </w:numPr>
        <w:spacing w:line="240" w:lineRule="auto"/>
        <w:ind w:left="432" w:hanging="432"/>
      </w:pPr>
      <w:r w:rsidRPr="00EA13E2">
        <w:t xml:space="preserve">Coen, L.D.; Brumbaugh, R.D.; Bushek, D.; Grizzle, R.; Luckenbach, M.W.; Posey, M.H.; Powers, S.P.; Tolley, S.G. Ecosystem Services Related to Oyster Restoration. </w:t>
      </w:r>
      <w:r w:rsidRPr="00EA13E2">
        <w:rPr>
          <w:i/>
          <w:iCs/>
        </w:rPr>
        <w:t>Marine Ecology Progress Series</w:t>
      </w:r>
      <w:r w:rsidRPr="00EA13E2">
        <w:t xml:space="preserve"> </w:t>
      </w:r>
      <w:r w:rsidRPr="00EA13E2">
        <w:rPr>
          <w:b/>
          <w:bCs/>
        </w:rPr>
        <w:t>2007</w:t>
      </w:r>
      <w:r w:rsidRPr="00EA13E2">
        <w:t>, 341, 303–307, doi:10.3354/meps341303.</w:t>
      </w:r>
    </w:p>
    <w:p w14:paraId="0E440404" w14:textId="77777777" w:rsidR="00EB6045" w:rsidRDefault="00EB6045" w:rsidP="00EB6045">
      <w:pPr>
        <w:pStyle w:val="MDPI71References"/>
        <w:numPr>
          <w:ilvl w:val="0"/>
          <w:numId w:val="4"/>
        </w:numPr>
        <w:spacing w:line="240" w:lineRule="auto"/>
        <w:ind w:left="432" w:hanging="432"/>
      </w:pPr>
      <w:r>
        <w:t xml:space="preserve">Saunders, R.; Russo, M. Coastal Shell Middens in Florida: A View from the Archaic Period. </w:t>
      </w:r>
      <w:r w:rsidRPr="001954EA">
        <w:rPr>
          <w:i/>
          <w:iCs/>
        </w:rPr>
        <w:t>Quaternary International</w:t>
      </w:r>
      <w:r>
        <w:t xml:space="preserve"> </w:t>
      </w:r>
      <w:r w:rsidRPr="001954EA">
        <w:rPr>
          <w:b/>
          <w:bCs/>
        </w:rPr>
        <w:t>2011</w:t>
      </w:r>
      <w:r>
        <w:t xml:space="preserve">, </w:t>
      </w:r>
      <w:r w:rsidRPr="001954EA">
        <w:rPr>
          <w:i/>
          <w:iCs/>
        </w:rPr>
        <w:t>239</w:t>
      </w:r>
      <w:r>
        <w:t>, 38–50, doi:</w:t>
      </w:r>
      <w:hyperlink r:id="rId35" w:history="1">
        <w:r>
          <w:rPr>
            <w:rStyle w:val="Hyperlink"/>
          </w:rPr>
          <w:t>10.1016/j.quaint.2010.08.008</w:t>
        </w:r>
      </w:hyperlink>
      <w:r>
        <w:t>.</w:t>
      </w:r>
    </w:p>
    <w:p w14:paraId="625ABF23" w14:textId="77777777" w:rsidR="00EB6045" w:rsidRPr="00EA13E2" w:rsidRDefault="00EB6045" w:rsidP="00EB6045">
      <w:pPr>
        <w:pStyle w:val="MDPI71References"/>
        <w:numPr>
          <w:ilvl w:val="0"/>
          <w:numId w:val="4"/>
        </w:numPr>
        <w:spacing w:line="240" w:lineRule="auto"/>
        <w:ind w:left="432" w:hanging="432"/>
      </w:pPr>
      <w:r w:rsidRPr="00FA7252">
        <w:t>Grabowski, J.H.; Brumbaugh, R.D.; Conrad, R.F.; Keeler, A.G.; Opaluch, J.J.; Peterson, C.H.; Piehler, M.F.; Powers, S.P.; Smyth, A.R. Economic Valuation of Ecosystem Services Provided by Oyster Reefs. BioScience 2012, 62, 900–909, doi:10.1525/bio.2012.62.10.10.</w:t>
      </w:r>
    </w:p>
    <w:p w14:paraId="4E639B36" w14:textId="77777777" w:rsidR="00EB6045" w:rsidRPr="00EA13E2" w:rsidRDefault="00EB6045" w:rsidP="00EB6045">
      <w:pPr>
        <w:pStyle w:val="MDPI71References"/>
        <w:numPr>
          <w:ilvl w:val="0"/>
          <w:numId w:val="4"/>
        </w:numPr>
        <w:spacing w:line="240" w:lineRule="auto"/>
        <w:ind w:left="432" w:hanging="432"/>
      </w:pPr>
      <w:r w:rsidRPr="00EA13E2">
        <w:t xml:space="preserve">Galstoff, P.S. The American Oyster </w:t>
      </w:r>
      <w:r w:rsidRPr="00EA13E2">
        <w:rPr>
          <w:i/>
          <w:iCs/>
        </w:rPr>
        <w:t>Crassostrea virginica</w:t>
      </w:r>
      <w:r w:rsidRPr="00EA13E2">
        <w:t xml:space="preserve"> Gmelin.</w:t>
      </w:r>
      <w:r w:rsidRPr="00EA13E2">
        <w:rPr>
          <w:i/>
          <w:iCs/>
        </w:rPr>
        <w:t xml:space="preserve"> Fishery Bulletin of the Fish and Wildlife Service.</w:t>
      </w:r>
      <w:r w:rsidRPr="00EA13E2">
        <w:t xml:space="preserve"> </w:t>
      </w:r>
      <w:r w:rsidRPr="00EA13E2">
        <w:rPr>
          <w:b/>
          <w:bCs/>
        </w:rPr>
        <w:t>1964</w:t>
      </w:r>
      <w:r w:rsidRPr="00EA13E2">
        <w:t xml:space="preserve">, </w:t>
      </w:r>
      <w:r w:rsidRPr="00EA13E2">
        <w:rPr>
          <w:i/>
          <w:iCs/>
        </w:rPr>
        <w:t>164</w:t>
      </w:r>
      <w:r w:rsidRPr="00EA13E2">
        <w:t>, 297-380.</w:t>
      </w:r>
    </w:p>
    <w:p w14:paraId="5E464194" w14:textId="77777777" w:rsidR="00EB6045" w:rsidRPr="00EA13E2" w:rsidRDefault="00EB6045" w:rsidP="00EB6045">
      <w:pPr>
        <w:pStyle w:val="MDPI71References"/>
        <w:numPr>
          <w:ilvl w:val="0"/>
          <w:numId w:val="4"/>
        </w:numPr>
        <w:spacing w:line="240" w:lineRule="auto"/>
        <w:ind w:left="432" w:hanging="432"/>
      </w:pPr>
      <w:r w:rsidRPr="00EA13E2">
        <w:t xml:space="preserve">Kennedy, V.S. Biology of larvae and spat. In: </w:t>
      </w:r>
      <w:r w:rsidRPr="00EA13E2">
        <w:rPr>
          <w:i/>
          <w:iCs/>
        </w:rPr>
        <w:t>The eastern oyster: Crassostrea virginica.</w:t>
      </w:r>
      <w:r w:rsidRPr="00EA13E2">
        <w:t xml:space="preserve"> Kennedy, V.S., Newell, R.I.E., Eble, A.F., Eds.; Maryland Sea Grant College: College Park, MD, USA, 1996; p. 371-421. </w:t>
      </w:r>
    </w:p>
    <w:p w14:paraId="484EB83C" w14:textId="77777777" w:rsidR="00EB6045" w:rsidRPr="00EA13E2" w:rsidRDefault="00EB6045" w:rsidP="00EB6045">
      <w:pPr>
        <w:pStyle w:val="MDPI71References"/>
        <w:numPr>
          <w:ilvl w:val="0"/>
          <w:numId w:val="4"/>
        </w:numPr>
        <w:spacing w:line="240" w:lineRule="auto"/>
        <w:ind w:left="418" w:hanging="418"/>
      </w:pPr>
      <w:r w:rsidRPr="00EA13E2">
        <w:t xml:space="preserve">Nelson, T.C.; Perkins, E.B. Annual report of the Department of Biology for the year ending June 30, 1930. </w:t>
      </w:r>
      <w:r w:rsidRPr="00EA13E2">
        <w:rPr>
          <w:b/>
          <w:bCs/>
        </w:rPr>
        <w:t>1931</w:t>
      </w:r>
      <w:r w:rsidRPr="00EA13E2">
        <w:t xml:space="preserve">, N. </w:t>
      </w:r>
      <w:r w:rsidRPr="00EA13E2">
        <w:rPr>
          <w:i/>
          <w:iCs/>
        </w:rPr>
        <w:t>J. Agr. Exp. Sta.</w:t>
      </w:r>
      <w:r w:rsidRPr="00EA13E2">
        <w:t xml:space="preserve"> p. 1-47. </w:t>
      </w:r>
    </w:p>
    <w:p w14:paraId="0EFEBE1A" w14:textId="77777777" w:rsidR="00EB6045" w:rsidRPr="00EA13E2" w:rsidRDefault="00EB6045" w:rsidP="00EB6045">
      <w:pPr>
        <w:pStyle w:val="MDPI71References"/>
        <w:numPr>
          <w:ilvl w:val="0"/>
          <w:numId w:val="4"/>
        </w:numPr>
        <w:spacing w:line="240" w:lineRule="auto"/>
        <w:ind w:left="432" w:hanging="432"/>
      </w:pPr>
      <w:r w:rsidRPr="00EA13E2">
        <w:t xml:space="preserve">Nelson, T.C. Observations of the behavior and distribution of oyster larvae. </w:t>
      </w:r>
      <w:r w:rsidRPr="00EA13E2">
        <w:rPr>
          <w:i/>
          <w:iCs/>
        </w:rPr>
        <w:t>Proc. Natl. Shellfish. Assoc.</w:t>
      </w:r>
      <w:r w:rsidRPr="00EA13E2">
        <w:t xml:space="preserve"> </w:t>
      </w:r>
      <w:r w:rsidRPr="00EA13E2">
        <w:rPr>
          <w:b/>
          <w:bCs/>
        </w:rPr>
        <w:t>1953</w:t>
      </w:r>
      <w:r w:rsidRPr="00EA13E2">
        <w:t xml:space="preserve">, 43, 99-104. </w:t>
      </w:r>
    </w:p>
    <w:p w14:paraId="5DCF98ED" w14:textId="77777777" w:rsidR="00EB6045" w:rsidRPr="00EA13E2" w:rsidRDefault="00EB6045" w:rsidP="00EB6045">
      <w:pPr>
        <w:pStyle w:val="MDPI71References"/>
        <w:numPr>
          <w:ilvl w:val="0"/>
          <w:numId w:val="4"/>
        </w:numPr>
        <w:spacing w:line="240" w:lineRule="auto"/>
        <w:ind w:left="432" w:hanging="432"/>
      </w:pPr>
      <w:r w:rsidRPr="00EA13E2">
        <w:t xml:space="preserve">Kennedy, V.S. Comparison of recent and past patterns of oyster settlement and seasonal fouling in Broad Creek and Tred Avon River, Maryland. </w:t>
      </w:r>
      <w:r w:rsidRPr="00EA13E2">
        <w:rPr>
          <w:i/>
          <w:iCs/>
        </w:rPr>
        <w:t>Pro. Natl. Shellfish. Assoc.</w:t>
      </w:r>
      <w:r w:rsidRPr="00EA13E2">
        <w:t xml:space="preserve"> </w:t>
      </w:r>
      <w:r w:rsidRPr="00EA13E2">
        <w:rPr>
          <w:b/>
          <w:bCs/>
        </w:rPr>
        <w:t>1980</w:t>
      </w:r>
      <w:r w:rsidRPr="00EA13E2">
        <w:t xml:space="preserve">, </w:t>
      </w:r>
      <w:r w:rsidRPr="00EA13E2">
        <w:rPr>
          <w:i/>
          <w:iCs/>
        </w:rPr>
        <w:t>70</w:t>
      </w:r>
      <w:r w:rsidRPr="00EA13E2">
        <w:t>, 36-46.</w:t>
      </w:r>
    </w:p>
    <w:p w14:paraId="002A9FC2" w14:textId="77777777" w:rsidR="00EB6045" w:rsidRPr="00EA13E2" w:rsidRDefault="00EB6045" w:rsidP="00EB6045">
      <w:pPr>
        <w:pStyle w:val="MDPI71References"/>
        <w:numPr>
          <w:ilvl w:val="0"/>
          <w:numId w:val="4"/>
        </w:numPr>
        <w:spacing w:line="240" w:lineRule="auto"/>
        <w:ind w:left="418" w:hanging="418"/>
      </w:pPr>
      <w:r w:rsidRPr="00EA13E2">
        <w:t xml:space="preserve">Underwood, A.J.; Fairweather, P.G. Supply-Side Ecology and Benthic Marine Assemblages. </w:t>
      </w:r>
      <w:r w:rsidRPr="00EA13E2">
        <w:rPr>
          <w:i/>
          <w:iCs/>
        </w:rPr>
        <w:t>Trends in Ecology &amp; Evolution</w:t>
      </w:r>
      <w:r w:rsidRPr="00EA13E2">
        <w:t xml:space="preserve"> </w:t>
      </w:r>
      <w:r w:rsidRPr="00EA13E2">
        <w:rPr>
          <w:b/>
          <w:bCs/>
        </w:rPr>
        <w:t>1989</w:t>
      </w:r>
      <w:r w:rsidRPr="00EA13E2">
        <w:t xml:space="preserve">, </w:t>
      </w:r>
      <w:r w:rsidRPr="00EA13E2">
        <w:rPr>
          <w:i/>
          <w:iCs/>
        </w:rPr>
        <w:t>4</w:t>
      </w:r>
      <w:r w:rsidRPr="00EA13E2">
        <w:t>, 16–20, doi:10.1016/0169-5347(89)90008-6.</w:t>
      </w:r>
    </w:p>
    <w:p w14:paraId="7E3F78EA" w14:textId="77777777" w:rsidR="00EB6045" w:rsidRPr="00EA13E2" w:rsidRDefault="00EB6045" w:rsidP="00EB6045">
      <w:pPr>
        <w:pStyle w:val="MDPI71References"/>
        <w:numPr>
          <w:ilvl w:val="0"/>
          <w:numId w:val="4"/>
        </w:numPr>
        <w:spacing w:line="240" w:lineRule="auto"/>
        <w:ind w:left="418" w:hanging="418"/>
      </w:pPr>
      <w:r w:rsidRPr="00EA13E2">
        <w:lastRenderedPageBreak/>
        <w:t xml:space="preserve">Michener, W.K.; Kenny, P.D. Spatial and Temporal Patterns of Crassostrea Virginica (Gmelin) Recruitment: Relationship to Scale and Substratum. </w:t>
      </w:r>
      <w:r w:rsidRPr="00EA13E2">
        <w:rPr>
          <w:i/>
          <w:iCs/>
        </w:rPr>
        <w:t>Journal of Experimental Marine Biology and Ecology</w:t>
      </w:r>
      <w:r w:rsidRPr="00EA13E2">
        <w:t xml:space="preserve"> </w:t>
      </w:r>
      <w:r w:rsidRPr="00EA13E2">
        <w:rPr>
          <w:b/>
          <w:bCs/>
        </w:rPr>
        <w:t>1991</w:t>
      </w:r>
      <w:r w:rsidRPr="00EA13E2">
        <w:t xml:space="preserve">, </w:t>
      </w:r>
      <w:r w:rsidRPr="00EA13E2">
        <w:rPr>
          <w:i/>
          <w:iCs/>
        </w:rPr>
        <w:t>154</w:t>
      </w:r>
      <w:r w:rsidRPr="00EA13E2">
        <w:t>, 97–121, doi:10.1016/0022-0981(91)90077-A.</w:t>
      </w:r>
    </w:p>
    <w:p w14:paraId="640EA5FD" w14:textId="77777777" w:rsidR="00EB6045" w:rsidRPr="00EA13E2" w:rsidRDefault="00EB6045" w:rsidP="00EB6045">
      <w:pPr>
        <w:pStyle w:val="MDPI71References"/>
        <w:numPr>
          <w:ilvl w:val="0"/>
          <w:numId w:val="4"/>
        </w:numPr>
        <w:spacing w:line="240" w:lineRule="auto"/>
        <w:ind w:left="418" w:hanging="418"/>
      </w:pPr>
      <w:r w:rsidRPr="00EA13E2">
        <w:t xml:space="preserve">Hoese, H. D.; Nelson, W. R.; Beckert, H. Seasonal and spatial setting of fouling organisms in Mobile Bay and eastern Mississippi Sound, Alabama. </w:t>
      </w:r>
      <w:r w:rsidRPr="00EA13E2">
        <w:rPr>
          <w:i/>
          <w:iCs/>
        </w:rPr>
        <w:t>Alabama Marine Resources Bulletin</w:t>
      </w:r>
      <w:r w:rsidRPr="00EA13E2">
        <w:t xml:space="preserve"> </w:t>
      </w:r>
      <w:r w:rsidRPr="00EA13E2">
        <w:rPr>
          <w:b/>
          <w:bCs/>
        </w:rPr>
        <w:t>1972</w:t>
      </w:r>
      <w:r w:rsidRPr="00EA13E2">
        <w:t xml:space="preserve">, </w:t>
      </w:r>
      <w:r w:rsidRPr="00EA13E2">
        <w:rPr>
          <w:i/>
          <w:iCs/>
        </w:rPr>
        <w:t>8</w:t>
      </w:r>
      <w:r w:rsidRPr="00EA13E2">
        <w:t>, 9-17.</w:t>
      </w:r>
    </w:p>
    <w:p w14:paraId="2102C23D" w14:textId="77777777" w:rsidR="00EB6045" w:rsidRPr="00EA13E2" w:rsidRDefault="00EB6045" w:rsidP="00EB6045">
      <w:pPr>
        <w:pStyle w:val="MDPI71References"/>
        <w:numPr>
          <w:ilvl w:val="0"/>
          <w:numId w:val="4"/>
        </w:numPr>
        <w:spacing w:line="240" w:lineRule="auto"/>
        <w:ind w:left="432" w:hanging="432"/>
      </w:pPr>
      <w:r w:rsidRPr="00EA13E2">
        <w:t>Lee, C. Seasonal and spatial study of oyster spat in Mobile Bay and East Mississippi Sound. PhD Dissertation, University of South Alabama, Mobile, AL, 1979.</w:t>
      </w:r>
    </w:p>
    <w:p w14:paraId="01E26426" w14:textId="77777777" w:rsidR="00EB6045" w:rsidRPr="00EA13E2" w:rsidRDefault="00EB6045" w:rsidP="00EB6045">
      <w:pPr>
        <w:pStyle w:val="MDPI71References"/>
        <w:numPr>
          <w:ilvl w:val="0"/>
          <w:numId w:val="4"/>
        </w:numPr>
        <w:spacing w:line="240" w:lineRule="auto"/>
        <w:ind w:left="432" w:hanging="432"/>
      </w:pPr>
      <w:r w:rsidRPr="00EA13E2">
        <w:t xml:space="preserve">Kenny, P.D.; Michener, W.K.; Allen, D.M. Spatial and temporal patterns of oyster settlement in a high salinity estuary. </w:t>
      </w:r>
      <w:r w:rsidRPr="00EA13E2">
        <w:rPr>
          <w:i/>
          <w:iCs/>
        </w:rPr>
        <w:t xml:space="preserve">J. Shellfish Res. </w:t>
      </w:r>
      <w:r w:rsidRPr="00EA13E2">
        <w:rPr>
          <w:b/>
          <w:bCs/>
        </w:rPr>
        <w:t>1990</w:t>
      </w:r>
      <w:r w:rsidRPr="00EA13E2">
        <w:t xml:space="preserve">, </w:t>
      </w:r>
      <w:r w:rsidRPr="00EA13E2">
        <w:rPr>
          <w:i/>
          <w:iCs/>
        </w:rPr>
        <w:t>9</w:t>
      </w:r>
      <w:r w:rsidRPr="00EA13E2">
        <w:t xml:space="preserve">, 133-140. </w:t>
      </w:r>
    </w:p>
    <w:p w14:paraId="6528ABF1" w14:textId="77777777" w:rsidR="00EB6045" w:rsidRPr="00EA13E2" w:rsidRDefault="00EB6045" w:rsidP="00EB6045">
      <w:pPr>
        <w:pStyle w:val="MDPI71References"/>
        <w:numPr>
          <w:ilvl w:val="0"/>
          <w:numId w:val="4"/>
        </w:numPr>
        <w:spacing w:line="240" w:lineRule="auto"/>
        <w:ind w:left="418" w:hanging="418"/>
      </w:pPr>
      <w:r w:rsidRPr="00EA13E2">
        <w:t xml:space="preserve">Saoud, I.G.; Rouse, D.B.; Wallace, R.K.; Howe, J.; Page, B. Oyster Crassostrea Virginica Spat Settlement as It Relates to the Restoration of Fish River Reef in Mobile Bay, Alabama. </w:t>
      </w:r>
      <w:r w:rsidRPr="00EA13E2">
        <w:rPr>
          <w:i/>
          <w:iCs/>
        </w:rPr>
        <w:t>Journal of the World Aquaculture Society</w:t>
      </w:r>
      <w:r w:rsidRPr="00EA13E2">
        <w:t xml:space="preserve"> </w:t>
      </w:r>
      <w:r w:rsidRPr="00EA13E2">
        <w:rPr>
          <w:b/>
          <w:bCs/>
        </w:rPr>
        <w:t>2000</w:t>
      </w:r>
      <w:r w:rsidRPr="00EA13E2">
        <w:t xml:space="preserve">, </w:t>
      </w:r>
      <w:r w:rsidRPr="00EA13E2">
        <w:rPr>
          <w:i/>
          <w:iCs/>
        </w:rPr>
        <w:t>31</w:t>
      </w:r>
      <w:r w:rsidRPr="00EA13E2">
        <w:t>, 640–650, doi:10.1111/j.1749-7345.2000.tb00914.x.</w:t>
      </w:r>
    </w:p>
    <w:p w14:paraId="645927D9" w14:textId="77777777" w:rsidR="00EB6045" w:rsidRPr="00EA13E2" w:rsidRDefault="00EB6045" w:rsidP="00EB6045">
      <w:pPr>
        <w:pStyle w:val="MDPI71References"/>
        <w:numPr>
          <w:ilvl w:val="0"/>
          <w:numId w:val="4"/>
        </w:numPr>
        <w:spacing w:line="240" w:lineRule="auto"/>
        <w:ind w:left="432" w:hanging="432"/>
      </w:pPr>
      <w:r w:rsidRPr="00EA13E2">
        <w:t xml:space="preserve">Kim, C.; Park, K.; Powers, S.P.; Graham, W.M.; Bayha, K.M. Oyster Larval Transport in Coastal Alabama: Dominance of Physical Transport over Biological Behavior in a Shallow Estuary. </w:t>
      </w:r>
      <w:r w:rsidRPr="00EA13E2">
        <w:rPr>
          <w:i/>
          <w:iCs/>
        </w:rPr>
        <w:t>J. Geophys. Res.</w:t>
      </w:r>
      <w:r w:rsidRPr="00EA13E2">
        <w:t xml:space="preserve"> </w:t>
      </w:r>
      <w:r w:rsidRPr="00EA13E2">
        <w:rPr>
          <w:b/>
          <w:bCs/>
        </w:rPr>
        <w:t>2010</w:t>
      </w:r>
      <w:r w:rsidRPr="00EA13E2">
        <w:t xml:space="preserve">, </w:t>
      </w:r>
      <w:r w:rsidRPr="00EA13E2">
        <w:rPr>
          <w:i/>
          <w:iCs/>
        </w:rPr>
        <w:t>115</w:t>
      </w:r>
      <w:r w:rsidRPr="00EA13E2">
        <w:t>, 2010JC006115, doi:10.1029/2010JC006115</w:t>
      </w:r>
    </w:p>
    <w:p w14:paraId="4B5AA4DF" w14:textId="77777777" w:rsidR="00EB6045" w:rsidRDefault="00EB6045" w:rsidP="00EB6045">
      <w:pPr>
        <w:pStyle w:val="MDPI71References"/>
        <w:numPr>
          <w:ilvl w:val="0"/>
          <w:numId w:val="4"/>
        </w:numPr>
        <w:spacing w:line="240" w:lineRule="auto"/>
        <w:ind w:left="432" w:hanging="432"/>
      </w:pPr>
      <w:r w:rsidRPr="00EA13E2">
        <w:t xml:space="preserve">Ingle, R.M.; Dawson, Jr., C.E. Growth of the American Oyster, </w:t>
      </w:r>
      <w:r w:rsidRPr="00EA13E2">
        <w:rPr>
          <w:i/>
          <w:iCs/>
        </w:rPr>
        <w:t>Crassostrea virginica</w:t>
      </w:r>
      <w:r w:rsidRPr="00EA13E2">
        <w:t xml:space="preserve"> (Gmelin) in Florida Waters. </w:t>
      </w:r>
      <w:r w:rsidRPr="00EA13E2">
        <w:rPr>
          <w:i/>
          <w:iCs/>
        </w:rPr>
        <w:t xml:space="preserve">Bulletin of Marine Science </w:t>
      </w:r>
      <w:r w:rsidRPr="00EA13E2">
        <w:rPr>
          <w:b/>
          <w:bCs/>
        </w:rPr>
        <w:t xml:space="preserve">1952, </w:t>
      </w:r>
      <w:r w:rsidRPr="00EA13E2">
        <w:rPr>
          <w:i/>
          <w:iCs/>
        </w:rPr>
        <w:t>2</w:t>
      </w:r>
      <w:r w:rsidRPr="00EA13E2">
        <w:t>, 393-404.</w:t>
      </w:r>
    </w:p>
    <w:p w14:paraId="6F73CE35" w14:textId="77777777" w:rsidR="00EB6045" w:rsidRPr="006F22C0" w:rsidRDefault="00EB6045" w:rsidP="00EB6045">
      <w:pPr>
        <w:pStyle w:val="MDPI71References"/>
        <w:numPr>
          <w:ilvl w:val="0"/>
          <w:numId w:val="4"/>
        </w:numPr>
        <w:ind w:left="425" w:hanging="425"/>
        <w:rPr>
          <w:rStyle w:val="ui-provider"/>
        </w:rPr>
      </w:pPr>
      <w:r w:rsidRPr="006F22C0">
        <w:rPr>
          <w:rStyle w:val="ui-provider"/>
        </w:rPr>
        <w:t>O’Beirn, F.X.; Heffernan, P.B.; Walker, R.L. Recruitment of the eastern oyster in coastal Georgia: patterns and recommendations</w:t>
      </w:r>
      <w:r w:rsidRPr="006F22C0">
        <w:rPr>
          <w:rStyle w:val="ui-provider"/>
          <w:i/>
          <w:iCs/>
        </w:rPr>
        <w:t>. North American Journal of Fisheries Management</w:t>
      </w:r>
      <w:r w:rsidRPr="006F22C0">
        <w:rPr>
          <w:rStyle w:val="ui-provider"/>
        </w:rPr>
        <w:t xml:space="preserve">, </w:t>
      </w:r>
      <w:r w:rsidRPr="006F22C0">
        <w:rPr>
          <w:rStyle w:val="ui-provider"/>
          <w:b/>
          <w:bCs/>
        </w:rPr>
        <w:t>1996</w:t>
      </w:r>
      <w:r w:rsidRPr="006F22C0">
        <w:rPr>
          <w:rStyle w:val="ui-provider"/>
        </w:rPr>
        <w:t xml:space="preserve">, </w:t>
      </w:r>
      <w:r w:rsidRPr="006F22C0">
        <w:rPr>
          <w:rStyle w:val="ui-provider"/>
          <w:i/>
          <w:iCs/>
        </w:rPr>
        <w:t>16</w:t>
      </w:r>
      <w:r w:rsidRPr="006F22C0">
        <w:rPr>
          <w:rStyle w:val="ui-provider"/>
        </w:rPr>
        <w:t>, pp. 413-426</w:t>
      </w:r>
    </w:p>
    <w:p w14:paraId="48BAC73B" w14:textId="77777777" w:rsidR="00EB6045" w:rsidRPr="00EA13E2" w:rsidRDefault="00EB6045" w:rsidP="00EB6045">
      <w:pPr>
        <w:pStyle w:val="MDPI71References"/>
        <w:numPr>
          <w:ilvl w:val="0"/>
          <w:numId w:val="4"/>
        </w:numPr>
        <w:ind w:left="425" w:hanging="425"/>
      </w:pPr>
      <w:r w:rsidRPr="006F22C0">
        <w:rPr>
          <w:rStyle w:val="ui-provider"/>
        </w:rPr>
        <w:t xml:space="preserve">O’Beirn, F.X.; Heffernan, P.B.; Walker, R.L.; Jansen, M.L. Young-of-the-Year Oyster, </w:t>
      </w:r>
      <w:r w:rsidRPr="006F22C0">
        <w:rPr>
          <w:rStyle w:val="ui-provider"/>
          <w:i/>
          <w:iCs/>
        </w:rPr>
        <w:t>Crassostrea virginica</w:t>
      </w:r>
      <w:r w:rsidRPr="006F22C0">
        <w:rPr>
          <w:rStyle w:val="ui-provider"/>
        </w:rPr>
        <w:t xml:space="preserve">, Reproduction in Coastal Georgia. </w:t>
      </w:r>
      <w:r w:rsidRPr="006F22C0">
        <w:rPr>
          <w:rStyle w:val="ui-provider"/>
          <w:i/>
          <w:iCs/>
        </w:rPr>
        <w:t>Estuaries</w:t>
      </w:r>
      <w:r w:rsidRPr="006F22C0">
        <w:rPr>
          <w:rStyle w:val="ui-provider"/>
        </w:rPr>
        <w:t xml:space="preserve">, </w:t>
      </w:r>
      <w:r w:rsidRPr="006F22C0">
        <w:rPr>
          <w:rStyle w:val="ui-provider"/>
          <w:b/>
          <w:bCs/>
        </w:rPr>
        <w:t>1996</w:t>
      </w:r>
      <w:r w:rsidRPr="006F22C0">
        <w:rPr>
          <w:rStyle w:val="ui-provider"/>
        </w:rPr>
        <w:t xml:space="preserve">, </w:t>
      </w:r>
      <w:r w:rsidRPr="006F22C0">
        <w:rPr>
          <w:rStyle w:val="ui-provider"/>
          <w:i/>
          <w:iCs/>
        </w:rPr>
        <w:t xml:space="preserve">19(3), </w:t>
      </w:r>
      <w:r w:rsidRPr="006F22C0">
        <w:rPr>
          <w:rStyle w:val="ui-provider"/>
        </w:rPr>
        <w:t>651-658</w:t>
      </w:r>
      <w:r w:rsidRPr="00EA13E2">
        <w:t xml:space="preserve"> </w:t>
      </w:r>
    </w:p>
    <w:p w14:paraId="407A0590" w14:textId="77777777" w:rsidR="00EB6045" w:rsidRPr="00EA13E2" w:rsidRDefault="00EB6045" w:rsidP="00EB6045">
      <w:pPr>
        <w:pStyle w:val="MDPI71References"/>
        <w:numPr>
          <w:ilvl w:val="0"/>
          <w:numId w:val="4"/>
        </w:numPr>
        <w:spacing w:line="240" w:lineRule="auto"/>
        <w:ind w:left="418" w:hanging="418"/>
      </w:pPr>
      <w:r w:rsidRPr="00EA13E2">
        <w:t xml:space="preserve">Pine, W.E.; Brucker, J.; Davis, M.; Geiger, S.; Gandy, R.; Shantz, A.; Stewart Merrill, T.; Camp, E.V. Collapsed Oyster Populations in Large Florida Estuaries Appear Resistant to Restoration Using Traditional Cultching Methods—Insights from Ongoing Efforts in Multiple Systems. </w:t>
      </w:r>
      <w:r w:rsidRPr="00EA13E2">
        <w:rPr>
          <w:i/>
          <w:iCs/>
        </w:rPr>
        <w:t>Mar Coast Fish</w:t>
      </w:r>
      <w:r w:rsidRPr="00EA13E2">
        <w:t xml:space="preserve"> </w:t>
      </w:r>
      <w:r w:rsidRPr="00EA13E2">
        <w:rPr>
          <w:b/>
          <w:bCs/>
        </w:rPr>
        <w:t>2023</w:t>
      </w:r>
      <w:r w:rsidRPr="00EA13E2">
        <w:t xml:space="preserve">, </w:t>
      </w:r>
      <w:r w:rsidRPr="00EA13E2">
        <w:rPr>
          <w:i/>
          <w:iCs/>
        </w:rPr>
        <w:t>15</w:t>
      </w:r>
      <w:r w:rsidRPr="00EA13E2">
        <w:t>, e10249, doi:</w:t>
      </w:r>
      <w:hyperlink r:id="rId36" w:history="1">
        <w:r w:rsidRPr="00EA13E2">
          <w:rPr>
            <w:rStyle w:val="Hyperlink"/>
          </w:rPr>
          <w:t>10.1002/mcf2.10249</w:t>
        </w:r>
      </w:hyperlink>
      <w:r w:rsidRPr="00EA13E2">
        <w:t>.</w:t>
      </w:r>
    </w:p>
    <w:p w14:paraId="24344B11" w14:textId="77777777" w:rsidR="00EB6045" w:rsidRPr="00EA13E2" w:rsidRDefault="00EB6045" w:rsidP="00EB6045">
      <w:pPr>
        <w:pStyle w:val="MDPI71References"/>
        <w:numPr>
          <w:ilvl w:val="0"/>
          <w:numId w:val="4"/>
        </w:numPr>
        <w:spacing w:line="240" w:lineRule="auto"/>
        <w:ind w:left="432" w:hanging="432"/>
      </w:pPr>
      <w:r w:rsidRPr="00EA13E2">
        <w:t xml:space="preserve">Dix, N. G. How Estuaries Respond to Nutrient Load: The Guana Tolomato Matanzas National Estuarine Research Reserve as a Model Case. National Estuarine Research Reserve Graduate Research Fellowship Final Report, 2009. </w:t>
      </w:r>
    </w:p>
    <w:p w14:paraId="05309848" w14:textId="77777777" w:rsidR="00EB6045" w:rsidRPr="00EA13E2" w:rsidRDefault="00EB6045" w:rsidP="00EB6045">
      <w:pPr>
        <w:pStyle w:val="MDPI71References"/>
        <w:numPr>
          <w:ilvl w:val="0"/>
          <w:numId w:val="4"/>
        </w:numPr>
        <w:spacing w:line="240" w:lineRule="auto"/>
        <w:ind w:left="432" w:hanging="432"/>
      </w:pPr>
      <w:r w:rsidRPr="00EA13E2">
        <w:t xml:space="preserve">Marcum, P.; Dix, N.; Monroe, M. Guana Tolomato Matanzas National Estuarine Research Reserve 2014-2016 Oyster Monitoring Summary; Guana Tolomoto Matanzas National Estuarine Research Reserve, </w:t>
      </w:r>
      <w:r w:rsidRPr="00EA13E2">
        <w:rPr>
          <w:b/>
          <w:bCs/>
        </w:rPr>
        <w:t>2018</w:t>
      </w:r>
      <w:r w:rsidRPr="00EA13E2">
        <w:t>; p. 32.</w:t>
      </w:r>
    </w:p>
    <w:p w14:paraId="344EB21D" w14:textId="77777777" w:rsidR="00EB6045" w:rsidRPr="00EA13E2" w:rsidRDefault="00EB6045" w:rsidP="00EB6045">
      <w:pPr>
        <w:pStyle w:val="MDPI71References"/>
        <w:numPr>
          <w:ilvl w:val="0"/>
          <w:numId w:val="4"/>
        </w:numPr>
        <w:ind w:left="425" w:hanging="425"/>
      </w:pPr>
      <w:r w:rsidRPr="00EA13E2">
        <w:t xml:space="preserve">Phlips, E.J.; Love, N.; Badylak, S.; Hansen, P.; Lockwood, J.; John, C.V.; Gleeson, R. A Comparison of Water Quality and Hydrodynamic Characteristics of the Guana Tolomato Matanzas National Estuarine Research Reserve and the Indian River Lagoon of Florida. </w:t>
      </w:r>
      <w:r w:rsidRPr="00EA13E2">
        <w:rPr>
          <w:i/>
          <w:iCs/>
        </w:rPr>
        <w:t>J. Coast. Res.</w:t>
      </w:r>
      <w:r w:rsidRPr="00EA13E2">
        <w:t xml:space="preserve"> </w:t>
      </w:r>
      <w:r w:rsidRPr="00EA13E2">
        <w:rPr>
          <w:b/>
          <w:bCs/>
        </w:rPr>
        <w:t>2004</w:t>
      </w:r>
      <w:r w:rsidRPr="00EA13E2">
        <w:t xml:space="preserve">, </w:t>
      </w:r>
      <w:r w:rsidRPr="00EA13E2">
        <w:rPr>
          <w:i/>
          <w:iCs/>
        </w:rPr>
        <w:t>SI 45</w:t>
      </w:r>
      <w:r w:rsidRPr="00EA13E2">
        <w:t>, 93-109. doi:</w:t>
      </w:r>
      <w:hyperlink r:id="rId37" w:history="1">
        <w:r w:rsidRPr="00EA13E2">
          <w:rPr>
            <w:rStyle w:val="Hyperlink"/>
          </w:rPr>
          <w:t>10.2112/SI45-093.1</w:t>
        </w:r>
      </w:hyperlink>
      <w:r w:rsidRPr="00EA13E2">
        <w:t>.</w:t>
      </w:r>
    </w:p>
    <w:p w14:paraId="4A13BF9A" w14:textId="77777777" w:rsidR="00EB6045" w:rsidRPr="00EA13E2" w:rsidRDefault="00EB6045" w:rsidP="00EB6045">
      <w:pPr>
        <w:pStyle w:val="MDPI71References"/>
        <w:numPr>
          <w:ilvl w:val="0"/>
          <w:numId w:val="4"/>
        </w:numPr>
        <w:ind w:left="425" w:hanging="425"/>
      </w:pPr>
      <w:r w:rsidRPr="00EA13E2">
        <w:t xml:space="preserve">Sheng, Y.P.; Tutak, B.; Davis, J.R.; Paramygin, V. Circulation and Flushing in the Lagoonal System of the Guana Tolomato Matanzas National Estuarine Research Reserve (GTMNERR), Florida. </w:t>
      </w:r>
      <w:r w:rsidRPr="00EA13E2">
        <w:rPr>
          <w:i/>
          <w:iCs/>
        </w:rPr>
        <w:t>J. Coast. Res.</w:t>
      </w:r>
      <w:r w:rsidRPr="00EA13E2">
        <w:t xml:space="preserve"> </w:t>
      </w:r>
      <w:r w:rsidRPr="00EA13E2">
        <w:rPr>
          <w:b/>
          <w:bCs/>
        </w:rPr>
        <w:t>2008</w:t>
      </w:r>
      <w:r w:rsidRPr="00EA13E2">
        <w:t xml:space="preserve">, </w:t>
      </w:r>
      <w:r w:rsidRPr="00EA13E2">
        <w:rPr>
          <w:i/>
          <w:iCs/>
        </w:rPr>
        <w:t>10055</w:t>
      </w:r>
      <w:r w:rsidRPr="00EA13E2">
        <w:t>, 9-25. doi:</w:t>
      </w:r>
      <w:hyperlink r:id="rId38" w:history="1">
        <w:r w:rsidRPr="00EA13E2">
          <w:rPr>
            <w:rStyle w:val="Hyperlink"/>
          </w:rPr>
          <w:t>10.2112/SI55-002.1</w:t>
        </w:r>
      </w:hyperlink>
      <w:r w:rsidRPr="00EA13E2">
        <w:t xml:space="preserve"> </w:t>
      </w:r>
    </w:p>
    <w:p w14:paraId="72AA5235" w14:textId="77777777" w:rsidR="00EB6045" w:rsidRPr="00EB6045" w:rsidRDefault="00EB6045" w:rsidP="00EB6045">
      <w:pPr>
        <w:pStyle w:val="MDPI71References"/>
        <w:numPr>
          <w:ilvl w:val="0"/>
          <w:numId w:val="4"/>
        </w:numPr>
        <w:ind w:left="425" w:hanging="425"/>
      </w:pPr>
      <w:r w:rsidRPr="00EB6045">
        <w:t>Gray, M.W.; Pinton, D.; Canestrelli, A.; Dix, N.; Marcum, P.; Kimbro, D.; Grizzle, R. Beyond Residence Time: Quantifying Factors that Drive the Spatially Explicit Filtration Services of and Abundant Native Oyster Population.</w:t>
      </w:r>
      <w:r w:rsidRPr="00EB6045">
        <w:rPr>
          <w:i/>
          <w:iCs/>
        </w:rPr>
        <w:t xml:space="preserve"> Estuaries and Coasts</w:t>
      </w:r>
      <w:r w:rsidRPr="00EB6045">
        <w:t xml:space="preserve">. </w:t>
      </w:r>
      <w:r w:rsidRPr="00EB6045">
        <w:rPr>
          <w:b/>
          <w:bCs/>
        </w:rPr>
        <w:t>2022</w:t>
      </w:r>
      <w:r w:rsidRPr="00EB6045">
        <w:t xml:space="preserve">, </w:t>
      </w:r>
      <w:r w:rsidRPr="00EB6045">
        <w:rPr>
          <w:i/>
          <w:iCs/>
        </w:rPr>
        <w:t>45</w:t>
      </w:r>
      <w:r w:rsidRPr="00EB6045">
        <w:t>, 1343–1360, doi:</w:t>
      </w:r>
      <w:hyperlink r:id="rId39" w:history="1">
        <w:r w:rsidRPr="00EB6045">
          <w:rPr>
            <w:rStyle w:val="Hyperlink"/>
          </w:rPr>
          <w:t>10.1007/s12237-021-01017-x</w:t>
        </w:r>
      </w:hyperlink>
      <w:r w:rsidRPr="00EB6045">
        <w:t>.</w:t>
      </w:r>
    </w:p>
    <w:p w14:paraId="0B209E3D" w14:textId="77777777" w:rsidR="00EB6045" w:rsidRPr="00EB6045" w:rsidRDefault="00EB6045" w:rsidP="00EB6045">
      <w:pPr>
        <w:pStyle w:val="MDPI71References"/>
        <w:numPr>
          <w:ilvl w:val="0"/>
          <w:numId w:val="4"/>
        </w:numPr>
        <w:ind w:left="425" w:hanging="425"/>
      </w:pPr>
      <w:r w:rsidRPr="00EB6045">
        <w:t xml:space="preserve">NOAA National Estuarine Research Reserve System (NERRS). System-Wide Monitoring Program. Centralized Data Management Office. Available on </w:t>
      </w:r>
      <w:hyperlink r:id="rId40" w:history="1">
        <w:r w:rsidRPr="00EB6045">
          <w:rPr>
            <w:rStyle w:val="Hyperlink"/>
          </w:rPr>
          <w:t>https://cdmo.baruch.sc.edu</w:t>
        </w:r>
      </w:hyperlink>
      <w:r w:rsidRPr="00EB6045">
        <w:t xml:space="preserve"> (accessed on 31 January 2024)</w:t>
      </w:r>
    </w:p>
    <w:p w14:paraId="7D633BAF" w14:textId="77777777" w:rsidR="00EB6045" w:rsidRPr="00EB6045" w:rsidRDefault="00EB6045" w:rsidP="00EB6045">
      <w:pPr>
        <w:pStyle w:val="MDPI71References"/>
        <w:numPr>
          <w:ilvl w:val="0"/>
          <w:numId w:val="4"/>
        </w:numPr>
        <w:ind w:left="425" w:hanging="425"/>
        <w:rPr>
          <w:rStyle w:val="ui-provider"/>
        </w:rPr>
      </w:pPr>
      <w:r w:rsidRPr="00EB6045">
        <w:rPr>
          <w:rStyle w:val="ui-provider"/>
        </w:rPr>
        <w:t>Arnold, W.S.; Parker, M.L.; Stephenson, S.P. Oyster monitoring in the northern estuaries. St. Petersburg, FL: Florida Fish &amp; Wildlife Research Institute. 2008</w:t>
      </w:r>
    </w:p>
    <w:p w14:paraId="62F5AB3F" w14:textId="77777777" w:rsidR="00EB6045" w:rsidRPr="00EB6045" w:rsidRDefault="00EB6045" w:rsidP="00EB6045">
      <w:pPr>
        <w:pStyle w:val="MDPI71References"/>
        <w:numPr>
          <w:ilvl w:val="0"/>
          <w:numId w:val="4"/>
        </w:numPr>
        <w:ind w:left="418" w:hanging="418"/>
      </w:pPr>
      <w:r w:rsidRPr="00EB6045">
        <w:t>Metz, J.L.; Stoner, E.W.; Arrington, D.A. Comparison of substrates for Eastern Oyster (</w:t>
      </w:r>
      <w:r w:rsidRPr="00EB6045">
        <w:rPr>
          <w:i/>
          <w:iCs/>
        </w:rPr>
        <w:t>Crassostrea virginica</w:t>
      </w:r>
      <w:r w:rsidRPr="00EB6045">
        <w:t xml:space="preserve">) spat settlement in the Loxahatchee River estuary, Florida. </w:t>
      </w:r>
      <w:r w:rsidRPr="00EB6045">
        <w:rPr>
          <w:i/>
          <w:iCs/>
        </w:rPr>
        <w:t xml:space="preserve">J. of Shel. Res. </w:t>
      </w:r>
      <w:r w:rsidRPr="00EB6045">
        <w:rPr>
          <w:b/>
          <w:bCs/>
        </w:rPr>
        <w:t>2015</w:t>
      </w:r>
      <w:r w:rsidRPr="00EB6045">
        <w:t xml:space="preserve">, </w:t>
      </w:r>
      <w:r w:rsidRPr="00EB6045">
        <w:rPr>
          <w:i/>
          <w:iCs/>
        </w:rPr>
        <w:t>34(3)</w:t>
      </w:r>
      <w:r w:rsidRPr="00EB6045">
        <w:t>, 861-865.</w:t>
      </w:r>
    </w:p>
    <w:p w14:paraId="05B787B3" w14:textId="77777777" w:rsidR="00EB6045" w:rsidRPr="00EB6045" w:rsidRDefault="00EB6045" w:rsidP="00EB6045">
      <w:pPr>
        <w:pStyle w:val="MDPI71References"/>
        <w:numPr>
          <w:ilvl w:val="0"/>
          <w:numId w:val="4"/>
        </w:numPr>
        <w:ind w:left="418" w:hanging="418"/>
      </w:pPr>
      <w:bookmarkStart w:id="32" w:name="_Hlk161395771"/>
      <w:r w:rsidRPr="00EB6045">
        <w:t xml:space="preserve">Parker, M.L.; Arnold, W.S.; Geiger, S.P.; Gorman, P.; Leone, E.H. Impacts of Freshwater Management Activities on Eastern Oyster (Crassostrea Virginica) Density and Recruitment: Recovery and Long-Term Stability in Seven Florida Estuaries. </w:t>
      </w:r>
      <w:r w:rsidRPr="00EB6045">
        <w:rPr>
          <w:i/>
          <w:iCs/>
        </w:rPr>
        <w:t>J. of Shel. Res.</w:t>
      </w:r>
      <w:r w:rsidRPr="00EB6045">
        <w:t xml:space="preserve"> </w:t>
      </w:r>
      <w:r w:rsidRPr="00EB6045">
        <w:rPr>
          <w:b/>
          <w:bCs/>
        </w:rPr>
        <w:t>2013</w:t>
      </w:r>
      <w:r w:rsidRPr="00EB6045">
        <w:t xml:space="preserve">, </w:t>
      </w:r>
      <w:r w:rsidRPr="00EB6045">
        <w:rPr>
          <w:i/>
          <w:iCs/>
        </w:rPr>
        <w:t>32</w:t>
      </w:r>
      <w:r w:rsidRPr="00EB6045">
        <w:t>, 695–708, doi:10.2983/035.032.0311.</w:t>
      </w:r>
      <w:bookmarkEnd w:id="32"/>
    </w:p>
    <w:p w14:paraId="6CDDA282" w14:textId="77777777" w:rsidR="00EB6045" w:rsidRPr="00EB6045" w:rsidRDefault="00EB6045" w:rsidP="00EB6045">
      <w:pPr>
        <w:pStyle w:val="MDPI71References"/>
        <w:numPr>
          <w:ilvl w:val="0"/>
          <w:numId w:val="4"/>
        </w:numPr>
        <w:ind w:left="418" w:hanging="418"/>
      </w:pPr>
      <w:r w:rsidRPr="00EB6045">
        <w:t xml:space="preserve">Southworth, M.; Mann, R. Decadal scale changes in seasonal patterns of oyster recruitment in the Virginia sub estuaries of the Chesapeake Bay. </w:t>
      </w:r>
      <w:r w:rsidRPr="00EB6045">
        <w:rPr>
          <w:i/>
          <w:iCs/>
        </w:rPr>
        <w:t xml:space="preserve">J. of Shel. Res. </w:t>
      </w:r>
      <w:r w:rsidRPr="00EB6045">
        <w:rPr>
          <w:b/>
          <w:bCs/>
        </w:rPr>
        <w:t>2004</w:t>
      </w:r>
      <w:r w:rsidRPr="00EB6045">
        <w:t xml:space="preserve">, </w:t>
      </w:r>
      <w:r w:rsidRPr="00EB6045">
        <w:rPr>
          <w:i/>
          <w:iCs/>
        </w:rPr>
        <w:t>23</w:t>
      </w:r>
      <w:r w:rsidRPr="00EB6045">
        <w:t>, 291-402</w:t>
      </w:r>
    </w:p>
    <w:p w14:paraId="0DB0562E" w14:textId="77777777" w:rsidR="00EB6045" w:rsidRPr="00EB6045" w:rsidRDefault="00EB6045" w:rsidP="00EB6045">
      <w:pPr>
        <w:pStyle w:val="MDPI71References"/>
        <w:numPr>
          <w:ilvl w:val="0"/>
          <w:numId w:val="4"/>
        </w:numPr>
        <w:ind w:left="418" w:hanging="418"/>
      </w:pPr>
      <w:bookmarkStart w:id="33" w:name="_Hlk161395456"/>
      <w:r w:rsidRPr="00EB6045">
        <w:t>Volety, A.K.; Savarese, M.; Tolley, S.G.; Arnold, W.S.; Sime, P.; Goodman, P.; Chamberlain, R.H.; Doering, P.H. Eastern Oysters (</w:t>
      </w:r>
      <w:r w:rsidRPr="00EB6045">
        <w:rPr>
          <w:i/>
          <w:iCs/>
        </w:rPr>
        <w:t>Crassostrea Virginica</w:t>
      </w:r>
      <w:r w:rsidRPr="00EB6045">
        <w:t xml:space="preserve">) as an Indicator for Restoration of Everglades Ecosystems. </w:t>
      </w:r>
      <w:r w:rsidRPr="00EB6045">
        <w:rPr>
          <w:i/>
          <w:iCs/>
        </w:rPr>
        <w:t>Ecological Indicators</w:t>
      </w:r>
      <w:r w:rsidRPr="00EB6045">
        <w:t xml:space="preserve"> </w:t>
      </w:r>
      <w:r w:rsidRPr="00EB6045">
        <w:rPr>
          <w:b/>
          <w:bCs/>
        </w:rPr>
        <w:t>2009</w:t>
      </w:r>
      <w:r w:rsidRPr="00EB6045">
        <w:t xml:space="preserve">, </w:t>
      </w:r>
      <w:r w:rsidRPr="00EB6045">
        <w:rPr>
          <w:i/>
          <w:iCs/>
        </w:rPr>
        <w:t>9</w:t>
      </w:r>
      <w:r w:rsidRPr="00EB6045">
        <w:t>, S120–S136, doi:10.1016/j.ecolind.2008.06.005.</w:t>
      </w:r>
    </w:p>
    <w:bookmarkEnd w:id="33"/>
    <w:p w14:paraId="40E6ED6A" w14:textId="77777777" w:rsidR="00EB6045" w:rsidRPr="00EB6045" w:rsidRDefault="00EB6045" w:rsidP="00EB6045">
      <w:pPr>
        <w:pStyle w:val="MDPI71References"/>
        <w:numPr>
          <w:ilvl w:val="0"/>
          <w:numId w:val="4"/>
        </w:numPr>
        <w:ind w:left="425" w:hanging="425"/>
      </w:pPr>
      <w:r w:rsidRPr="00EB6045">
        <w:t xml:space="preserve">Haven, D.S.; Fritz, L.W. Settling of the American oyster </w:t>
      </w:r>
      <w:r w:rsidRPr="00EB6045">
        <w:rPr>
          <w:i/>
          <w:iCs/>
        </w:rPr>
        <w:t xml:space="preserve">Crassostrea virginica </w:t>
      </w:r>
      <w:r w:rsidRPr="00EB6045">
        <w:t xml:space="preserve">in the James River, Virginia, USA: temporal and spatial distribution. </w:t>
      </w:r>
      <w:r w:rsidRPr="00EB6045">
        <w:rPr>
          <w:i/>
          <w:iCs/>
        </w:rPr>
        <w:t xml:space="preserve">Marine Biology </w:t>
      </w:r>
      <w:r w:rsidRPr="00EB6045">
        <w:rPr>
          <w:b/>
          <w:bCs/>
        </w:rPr>
        <w:t>1985</w:t>
      </w:r>
      <w:r w:rsidRPr="00EB6045">
        <w:t xml:space="preserve">, </w:t>
      </w:r>
      <w:r w:rsidRPr="00EB6045">
        <w:rPr>
          <w:i/>
          <w:iCs/>
        </w:rPr>
        <w:t>86</w:t>
      </w:r>
      <w:r w:rsidRPr="00EB6045">
        <w:t>, 271-282.</w:t>
      </w:r>
    </w:p>
    <w:p w14:paraId="762ED904" w14:textId="77777777" w:rsidR="00EB6045" w:rsidRPr="00EA13E2" w:rsidRDefault="00EB6045" w:rsidP="00EB6045">
      <w:pPr>
        <w:pStyle w:val="MDPI71References"/>
        <w:numPr>
          <w:ilvl w:val="0"/>
          <w:numId w:val="4"/>
        </w:numPr>
        <w:ind w:left="425" w:hanging="425"/>
      </w:pPr>
      <w:r w:rsidRPr="00EB6045">
        <w:t>Parker, M.L. Oyster Monitoring in the Northern Estuaries on the Southeast Coast</w:t>
      </w:r>
      <w:r w:rsidRPr="00EA13E2">
        <w:t xml:space="preserve"> of Florida, </w:t>
      </w:r>
      <w:r w:rsidRPr="00EA13E2">
        <w:rPr>
          <w:i/>
          <w:iCs/>
        </w:rPr>
        <w:t>Florida Fish and Wildlife Research Institute Final Report (2005-2014),</w:t>
      </w:r>
      <w:r w:rsidRPr="00EA13E2">
        <w:t xml:space="preserve"> 2015.</w:t>
      </w:r>
    </w:p>
    <w:p w14:paraId="7E4862AA" w14:textId="77777777" w:rsidR="00EB6045" w:rsidRPr="00EA13E2" w:rsidRDefault="00EB6045" w:rsidP="00EB6045">
      <w:pPr>
        <w:pStyle w:val="MDPI71References"/>
        <w:numPr>
          <w:ilvl w:val="0"/>
          <w:numId w:val="4"/>
        </w:numPr>
        <w:ind w:left="425" w:hanging="425"/>
      </w:pPr>
      <w:r w:rsidRPr="00EA13E2">
        <w:t xml:space="preserve">Volety, A.K.; Savarese, M. Oysters as indicators of ecosystem health: determining the impacts of watershed alterations and implications for restoration. </w:t>
      </w:r>
      <w:r w:rsidRPr="00EA13E2">
        <w:rPr>
          <w:i/>
          <w:iCs/>
        </w:rPr>
        <w:t>Final Report submitted to National Life Foundation, South Florida Water Management District (Big Cypress Basin), and Florida Gulf Coast University Foundation</w:t>
      </w:r>
      <w:r w:rsidRPr="00EA13E2">
        <w:t>. 2001.</w:t>
      </w:r>
    </w:p>
    <w:p w14:paraId="39FE0979" w14:textId="77777777" w:rsidR="00EB6045" w:rsidRDefault="00EB6045" w:rsidP="00EB6045">
      <w:pPr>
        <w:pStyle w:val="MDPI71References"/>
        <w:numPr>
          <w:ilvl w:val="0"/>
          <w:numId w:val="4"/>
        </w:numPr>
        <w:ind w:left="425" w:hanging="425"/>
      </w:pPr>
      <w:r w:rsidRPr="00EA13E2">
        <w:t xml:space="preserve">Wilson, C.; Scotto, L.; Scarpa, J.; Volety, A.; Laramore, S.; Haunert, D. Survey of Water Quality, Oyster Reproduction and Oyster Health Status in the St. Lucie Estuary. </w:t>
      </w:r>
      <w:r w:rsidRPr="00EA13E2">
        <w:rPr>
          <w:i/>
          <w:iCs/>
        </w:rPr>
        <w:t>J. Shellfish Res.</w:t>
      </w:r>
      <w:r w:rsidRPr="00EA13E2">
        <w:t xml:space="preserve"> </w:t>
      </w:r>
      <w:r w:rsidRPr="00EA13E2">
        <w:rPr>
          <w:b/>
          <w:bCs/>
        </w:rPr>
        <w:t>2005</w:t>
      </w:r>
      <w:r w:rsidRPr="00EA13E2">
        <w:t>, 24, 157–165, doi:10.2983/0730-8000(2005)24[157:SOWQOR]2.0.CO;2.</w:t>
      </w:r>
    </w:p>
    <w:p w14:paraId="61BE2838" w14:textId="77777777" w:rsidR="00EB6045" w:rsidRPr="00EA13E2" w:rsidRDefault="00EB6045" w:rsidP="00EB6045">
      <w:pPr>
        <w:pStyle w:val="MDPI71References"/>
        <w:numPr>
          <w:ilvl w:val="0"/>
          <w:numId w:val="4"/>
        </w:numPr>
        <w:ind w:left="418" w:hanging="418"/>
      </w:pPr>
      <w:r w:rsidRPr="00EA13E2">
        <w:t xml:space="preserve">NOAA National Estuarine Research Reserve System (NERRS). System-Wide Monitoring Program Data Management Manual, v6.7. Centralized Data Management Office </w:t>
      </w:r>
      <w:r w:rsidRPr="00EA13E2">
        <w:rPr>
          <w:b/>
          <w:bCs/>
        </w:rPr>
        <w:t>2022</w:t>
      </w:r>
      <w:r w:rsidRPr="00EA13E2">
        <w:t xml:space="preserve">, 201. </w:t>
      </w:r>
      <w:hyperlink r:id="rId41" w:history="1">
        <w:r w:rsidRPr="00EA13E2">
          <w:rPr>
            <w:rStyle w:val="Hyperlink"/>
          </w:rPr>
          <w:t>https://cdmo.baruch.sc.edu</w:t>
        </w:r>
      </w:hyperlink>
      <w:r w:rsidRPr="00EA13E2">
        <w:t xml:space="preserve"> </w:t>
      </w:r>
    </w:p>
    <w:p w14:paraId="5719CE33" w14:textId="77777777" w:rsidR="00EB6045" w:rsidRPr="00EA13E2" w:rsidRDefault="00EB6045" w:rsidP="00EB6045">
      <w:pPr>
        <w:pStyle w:val="MDPI71References"/>
        <w:numPr>
          <w:ilvl w:val="0"/>
          <w:numId w:val="4"/>
        </w:numPr>
        <w:ind w:left="418" w:hanging="418"/>
      </w:pPr>
      <w:r w:rsidRPr="00EA13E2">
        <w:lastRenderedPageBreak/>
        <w:t>Rice, E.W.; Baird, R.B.; Eaton, A.D.; Clesceri, L.S. 10200 Chlorophyll. In Standard Methods For The Examination of Water and Wastewater; American Public Health Association, American Water Works Association, Water Environment Federation: Port City Press, Baltimore, Maryland, 2012; p. 1496 ISBN 978-0-87553-013-0.</w:t>
      </w:r>
    </w:p>
    <w:p w14:paraId="14085CE9" w14:textId="77777777" w:rsidR="00EB6045" w:rsidRPr="00EA13E2" w:rsidRDefault="00EB6045" w:rsidP="00EB6045">
      <w:pPr>
        <w:pStyle w:val="MDPI71References"/>
        <w:numPr>
          <w:ilvl w:val="0"/>
          <w:numId w:val="4"/>
        </w:numPr>
        <w:ind w:left="425" w:hanging="425"/>
      </w:pPr>
      <w:r w:rsidRPr="00EA13E2">
        <w:t>R Core Team. R: A Language and Environment for Statistical Computing. R Foundation for Statistical Computing: Vienna, Austria, 2023 (</w:t>
      </w:r>
      <w:hyperlink r:id="rId42" w:history="1">
        <w:r w:rsidRPr="00EA13E2">
          <w:rPr>
            <w:rStyle w:val="Hyperlink"/>
          </w:rPr>
          <w:t>https://www.R-project.org/</w:t>
        </w:r>
      </w:hyperlink>
      <w:r w:rsidRPr="00EA13E2">
        <w:t xml:space="preserve">) </w:t>
      </w:r>
    </w:p>
    <w:p w14:paraId="1FE11D14" w14:textId="77777777" w:rsidR="00EB6045" w:rsidRPr="00EA13E2" w:rsidRDefault="00EB6045" w:rsidP="00EB6045">
      <w:pPr>
        <w:pStyle w:val="MDPI71References"/>
        <w:numPr>
          <w:ilvl w:val="0"/>
          <w:numId w:val="4"/>
        </w:numPr>
        <w:ind w:left="425" w:hanging="425"/>
      </w:pPr>
      <w:r w:rsidRPr="00EA13E2">
        <w:t xml:space="preserve">Beck, M.W. SWMPr: An R Package for Retrieving, Organizing, and Analyzing Environmental Data for Estuaries. </w:t>
      </w:r>
      <w:r w:rsidRPr="00EA13E2">
        <w:rPr>
          <w:i/>
          <w:iCs/>
        </w:rPr>
        <w:t>The R Journal</w:t>
      </w:r>
      <w:r w:rsidRPr="00EA13E2">
        <w:t xml:space="preserve"> </w:t>
      </w:r>
      <w:r w:rsidRPr="00EA13E2">
        <w:rPr>
          <w:b/>
          <w:bCs/>
        </w:rPr>
        <w:t>2016</w:t>
      </w:r>
      <w:r w:rsidRPr="00EA13E2">
        <w:rPr>
          <w:i/>
          <w:iCs/>
        </w:rPr>
        <w:t xml:space="preserve">, 8, </w:t>
      </w:r>
      <w:r w:rsidRPr="00EA13E2">
        <w:t xml:space="preserve">219-232. doi: </w:t>
      </w:r>
      <w:hyperlink r:id="rId43" w:history="1">
        <w:r w:rsidRPr="00EA13E2">
          <w:rPr>
            <w:rStyle w:val="Hyperlink"/>
          </w:rPr>
          <w:t>10.32614/RJ-2016-015</w:t>
        </w:r>
      </w:hyperlink>
    </w:p>
    <w:p w14:paraId="1A255837" w14:textId="77777777" w:rsidR="00EB6045" w:rsidRPr="00EA13E2" w:rsidRDefault="00EB6045" w:rsidP="00EB6045">
      <w:pPr>
        <w:pStyle w:val="MDPI71References"/>
        <w:numPr>
          <w:ilvl w:val="0"/>
          <w:numId w:val="4"/>
        </w:numPr>
        <w:ind w:left="425" w:hanging="425"/>
      </w:pPr>
      <w:r w:rsidRPr="00EA13E2">
        <w:t xml:space="preserve">Moore, J.F.; Pine, W.E.; Frederick, P.C.; Beck, S.; Moreno, M.; Dodrill, M.J.; Boone, M.; Sturmer, L.; Yurek, S. Trends in Oyster Populations in the Northeastern Gulf of Mexico: An Assessment of River Discharge and Fishing Effects over Time and Space. </w:t>
      </w:r>
      <w:r w:rsidRPr="00EA13E2">
        <w:rPr>
          <w:i/>
          <w:iCs/>
        </w:rPr>
        <w:t>Mar Coast Fish</w:t>
      </w:r>
      <w:r w:rsidRPr="00EA13E2">
        <w:t xml:space="preserve"> </w:t>
      </w:r>
      <w:r w:rsidRPr="00EA13E2">
        <w:rPr>
          <w:b/>
          <w:bCs/>
        </w:rPr>
        <w:t>2020</w:t>
      </w:r>
      <w:r w:rsidRPr="00EA13E2">
        <w:t xml:space="preserve">, </w:t>
      </w:r>
      <w:r w:rsidRPr="00EA13E2">
        <w:rPr>
          <w:i/>
          <w:iCs/>
        </w:rPr>
        <w:t>12</w:t>
      </w:r>
      <w:r w:rsidRPr="00EA13E2">
        <w:t>, 191–204, doi:</w:t>
      </w:r>
      <w:hyperlink r:id="rId44" w:history="1">
        <w:r w:rsidRPr="00EA13E2">
          <w:rPr>
            <w:rStyle w:val="Hyperlink"/>
          </w:rPr>
          <w:t>10.1002/mcf2.10117</w:t>
        </w:r>
      </w:hyperlink>
      <w:r w:rsidRPr="00EA13E2">
        <w:t>.</w:t>
      </w:r>
    </w:p>
    <w:p w14:paraId="25B6088E" w14:textId="77777777" w:rsidR="00EB6045" w:rsidRPr="00EA13E2" w:rsidRDefault="00EB6045" w:rsidP="00EB6045">
      <w:pPr>
        <w:pStyle w:val="MDPI71References"/>
        <w:numPr>
          <w:ilvl w:val="0"/>
          <w:numId w:val="4"/>
        </w:numPr>
        <w:ind w:left="425" w:hanging="425"/>
      </w:pPr>
      <w:r w:rsidRPr="00EA13E2">
        <w:t xml:space="preserve">Zuur, A.F.; Hilbe, J.M.; Ieno, E.N. </w:t>
      </w:r>
      <w:r w:rsidRPr="00EA13E2">
        <w:rPr>
          <w:i/>
          <w:iCs/>
        </w:rPr>
        <w:t>A Beginner’s Guide to GLM and GLMM with R: A Frequentist and Bayesian Perspective for Ecologists</w:t>
      </w:r>
      <w:r w:rsidRPr="00EA13E2">
        <w:t xml:space="preserve">; Highland Statistics Ltd. book series; Highland Statistics Limited, </w:t>
      </w:r>
      <w:r w:rsidRPr="00EA13E2">
        <w:rPr>
          <w:b/>
          <w:bCs/>
        </w:rPr>
        <w:t>2013</w:t>
      </w:r>
      <w:r w:rsidRPr="00EA13E2">
        <w:t>; ISBN 978-0-9571741-3-9.</w:t>
      </w:r>
    </w:p>
    <w:p w14:paraId="5372E981" w14:textId="77777777" w:rsidR="00EB6045" w:rsidRPr="00EA13E2" w:rsidRDefault="00EB6045" w:rsidP="00EB6045">
      <w:pPr>
        <w:pStyle w:val="MDPI71References"/>
        <w:numPr>
          <w:ilvl w:val="0"/>
          <w:numId w:val="4"/>
        </w:numPr>
        <w:ind w:left="425" w:hanging="425"/>
      </w:pPr>
      <w:r w:rsidRPr="00EA13E2">
        <w:t>Burnham, K.P.; Anderson, D.R. Model Selection and Multimodel Inference: A Practical Information-Theoretic Approach; 2nd ed.; Springer: New York, NY, USA, 2002; pp. 488 ISBN 978-0-387-95364-9.</w:t>
      </w:r>
    </w:p>
    <w:p w14:paraId="7A74E35C" w14:textId="77777777" w:rsidR="00EB6045" w:rsidRPr="00EA13E2" w:rsidRDefault="00EB6045" w:rsidP="00EB6045">
      <w:pPr>
        <w:pStyle w:val="MDPI71References"/>
        <w:numPr>
          <w:ilvl w:val="0"/>
          <w:numId w:val="4"/>
        </w:numPr>
        <w:ind w:left="425" w:hanging="425"/>
      </w:pPr>
      <w:r w:rsidRPr="00EA13E2">
        <w:t xml:space="preserve">Brooks, M.E.; Kristensen, K.; van Benthem, K.J.; Magnusson, A.; Berg, C.W.; Nielsen, A.; Skaug, H.J.; Maechler, M.; Bolker, B.M. glmmTMB Balances Speed and Flexibility Among Packages for Zero-Inflated Generalized Linear Mixed Modeling. </w:t>
      </w:r>
      <w:r w:rsidRPr="00EA13E2">
        <w:rPr>
          <w:i/>
          <w:iCs/>
        </w:rPr>
        <w:t>The R Journal</w:t>
      </w:r>
      <w:r w:rsidRPr="00EA13E2">
        <w:t xml:space="preserve"> </w:t>
      </w:r>
      <w:r w:rsidRPr="00EA13E2">
        <w:rPr>
          <w:b/>
          <w:bCs/>
        </w:rPr>
        <w:t>2017</w:t>
      </w:r>
      <w:r w:rsidRPr="00EA13E2">
        <w:t xml:space="preserve">, </w:t>
      </w:r>
      <w:r w:rsidRPr="00EA13E2">
        <w:rPr>
          <w:i/>
          <w:iCs/>
        </w:rPr>
        <w:t>9</w:t>
      </w:r>
      <w:r w:rsidRPr="00EA13E2">
        <w:t>, 378–400, doi:</w:t>
      </w:r>
      <w:hyperlink r:id="rId45" w:history="1">
        <w:r w:rsidRPr="00EA13E2">
          <w:rPr>
            <w:rStyle w:val="Hyperlink"/>
          </w:rPr>
          <w:t>10.32614/RJ-2017-066</w:t>
        </w:r>
      </w:hyperlink>
      <w:r w:rsidRPr="00EA13E2">
        <w:t>.</w:t>
      </w:r>
    </w:p>
    <w:p w14:paraId="71433708" w14:textId="77777777" w:rsidR="00EB6045" w:rsidRPr="00D06546" w:rsidRDefault="00EB6045" w:rsidP="00EB6045">
      <w:pPr>
        <w:pStyle w:val="MDPI71References"/>
        <w:numPr>
          <w:ilvl w:val="0"/>
          <w:numId w:val="4"/>
        </w:numPr>
        <w:ind w:left="425" w:hanging="425"/>
        <w:rPr>
          <w:rStyle w:val="Hyperlink"/>
          <w:color w:val="000000"/>
          <w:u w:val="none"/>
        </w:rPr>
      </w:pPr>
      <w:r w:rsidRPr="00EA13E2">
        <w:t xml:space="preserve">Lüdecke, D.; Ben-Shachar, M.S.; Patil, I.; Waggoner, P.; Makowski, D. performance: An R Package for Assessment, Comparison and Testing of Statistical Models. </w:t>
      </w:r>
      <w:r w:rsidRPr="00EA13E2">
        <w:rPr>
          <w:i/>
          <w:iCs/>
        </w:rPr>
        <w:t xml:space="preserve">The J. of Open Source Sci. </w:t>
      </w:r>
      <w:r w:rsidRPr="00EA13E2">
        <w:rPr>
          <w:b/>
          <w:bCs/>
        </w:rPr>
        <w:t>2021</w:t>
      </w:r>
      <w:r w:rsidRPr="00EA13E2">
        <w:t xml:space="preserve">, 6(60), 3139. doi: </w:t>
      </w:r>
      <w:hyperlink r:id="rId46" w:history="1">
        <w:r w:rsidRPr="00EA13E2">
          <w:rPr>
            <w:rStyle w:val="Hyperlink"/>
          </w:rPr>
          <w:t>10.21105/joss.03139</w:t>
        </w:r>
      </w:hyperlink>
    </w:p>
    <w:p w14:paraId="3AA31C6D" w14:textId="77777777" w:rsidR="00EB6045" w:rsidRPr="00EA13E2" w:rsidRDefault="00EB6045" w:rsidP="00EB6045">
      <w:pPr>
        <w:pStyle w:val="MDPI71References"/>
        <w:numPr>
          <w:ilvl w:val="0"/>
          <w:numId w:val="4"/>
        </w:numPr>
        <w:ind w:left="425" w:hanging="425"/>
      </w:pPr>
      <w:r w:rsidRPr="0042245B">
        <w:rPr>
          <w:rStyle w:val="Hyperlink"/>
          <w:color w:val="auto"/>
          <w:u w:val="none"/>
        </w:rPr>
        <w:t>Hartig, F. DHARMa: Residual Diagnostics for Hierarchical (Multi-Level/Mixed) Regression Models. [R Package DHARMa Version 0.4.6]. Available online</w:t>
      </w:r>
      <w:r w:rsidRPr="0042245B">
        <w:rPr>
          <w:rStyle w:val="Hyperlink"/>
          <w:color w:val="auto"/>
        </w:rPr>
        <w:t xml:space="preserve">: </w:t>
      </w:r>
      <w:hyperlink r:id="rId47" w:history="1">
        <w:r w:rsidRPr="00377520">
          <w:rPr>
            <w:rStyle w:val="Hyperlink"/>
          </w:rPr>
          <w:t>https://CRAN.R-project.org/package=DHARMa</w:t>
        </w:r>
      </w:hyperlink>
      <w:r>
        <w:rPr>
          <w:rStyle w:val="Hyperlink"/>
        </w:rPr>
        <w:t xml:space="preserve"> </w:t>
      </w:r>
      <w:r w:rsidRPr="0042245B">
        <w:rPr>
          <w:rStyle w:val="Hyperlink"/>
          <w:color w:val="auto"/>
          <w:u w:val="none"/>
        </w:rPr>
        <w:t>(accessed on 02 February 2024)</w:t>
      </w:r>
    </w:p>
    <w:p w14:paraId="1E865871" w14:textId="77777777" w:rsidR="00EB6045" w:rsidRPr="00EA13E2" w:rsidRDefault="00EB6045" w:rsidP="00EB6045">
      <w:pPr>
        <w:pStyle w:val="MDPI71References"/>
        <w:numPr>
          <w:ilvl w:val="0"/>
          <w:numId w:val="4"/>
        </w:numPr>
        <w:ind w:left="425" w:hanging="425"/>
      </w:pPr>
      <w:r w:rsidRPr="00EA13E2">
        <w:t xml:space="preserve">Lenth, R. emmeans: Estimated Marginal Means, Aka Least-Squares Means. [R Package emmeans Version 1.10.0]. Available online: </w:t>
      </w:r>
      <w:hyperlink r:id="rId48" w:history="1">
        <w:r w:rsidRPr="00EA13E2">
          <w:rPr>
            <w:rStyle w:val="Hyperlink"/>
          </w:rPr>
          <w:t>https://CRAN.R-project.org/package=emmeans</w:t>
        </w:r>
      </w:hyperlink>
      <w:r w:rsidRPr="00EA13E2">
        <w:t xml:space="preserve"> (accessed on 02 February 2024)</w:t>
      </w:r>
    </w:p>
    <w:p w14:paraId="22FBAE89" w14:textId="77777777" w:rsidR="00EB6045" w:rsidRPr="00EA13E2" w:rsidRDefault="00EB6045" w:rsidP="00EB6045">
      <w:pPr>
        <w:pStyle w:val="MDPI71References"/>
        <w:numPr>
          <w:ilvl w:val="0"/>
          <w:numId w:val="4"/>
        </w:numPr>
        <w:ind w:left="425" w:hanging="425"/>
      </w:pPr>
      <w:r w:rsidRPr="00EA13E2">
        <w:t xml:space="preserve">Wickham, H. </w:t>
      </w:r>
      <w:r w:rsidRPr="00EA13E2">
        <w:rPr>
          <w:i/>
          <w:iCs/>
        </w:rPr>
        <w:t>ggplot2: Elegant Graphics for Data Analysis</w:t>
      </w:r>
      <w:r w:rsidRPr="00EA13E2">
        <w:t xml:space="preserve">. Springer-Verlag: New York, NY, USA. </w:t>
      </w:r>
      <w:r w:rsidRPr="00EA13E2">
        <w:rPr>
          <w:b/>
          <w:bCs/>
        </w:rPr>
        <w:t>2016</w:t>
      </w:r>
      <w:r w:rsidRPr="00EA13E2">
        <w:t>; ISBN: 978-3-319-24277-4</w:t>
      </w:r>
    </w:p>
    <w:p w14:paraId="2C637C30" w14:textId="77777777" w:rsidR="00EB6045" w:rsidRPr="00EA13E2" w:rsidRDefault="00EB6045" w:rsidP="00EB6045">
      <w:pPr>
        <w:pStyle w:val="MDPI71References"/>
        <w:numPr>
          <w:ilvl w:val="0"/>
          <w:numId w:val="4"/>
        </w:numPr>
        <w:ind w:left="425" w:hanging="425"/>
      </w:pPr>
      <w:r w:rsidRPr="00EA13E2">
        <w:t xml:space="preserve">Wickham, H.; François, R.; Henry, L.; Müller, K.; Vaughan, D. dplyr: A Grammar of Data Manipulation. [R Package dplyr Version 1.1.4]. Available online: </w:t>
      </w:r>
      <w:hyperlink r:id="rId49" w:history="1">
        <w:r w:rsidRPr="00EA13E2">
          <w:rPr>
            <w:rStyle w:val="Hyperlink"/>
          </w:rPr>
          <w:t>https://CRAN.R-project.org/package=dplyr</w:t>
        </w:r>
      </w:hyperlink>
      <w:r w:rsidRPr="00EA13E2">
        <w:t xml:space="preserve"> (accessed on 02 February 2024)</w:t>
      </w:r>
    </w:p>
    <w:p w14:paraId="7F9FFCAC" w14:textId="77777777" w:rsidR="00EB6045" w:rsidRPr="001954EA" w:rsidRDefault="00EB6045" w:rsidP="00EB6045">
      <w:pPr>
        <w:pStyle w:val="MDPI71References"/>
        <w:numPr>
          <w:ilvl w:val="0"/>
          <w:numId w:val="4"/>
        </w:numPr>
        <w:ind w:left="425" w:hanging="425"/>
        <w:rPr>
          <w:rStyle w:val="ui-provider"/>
        </w:rPr>
      </w:pPr>
      <w:r w:rsidRPr="001954EA">
        <w:rPr>
          <w:rStyle w:val="ui-provider"/>
        </w:rPr>
        <w:t xml:space="preserve">Ortega, S.; Sutherland, J.P. Recruitment and growth of the eastern oyster, </w:t>
      </w:r>
      <w:r w:rsidRPr="001954EA">
        <w:rPr>
          <w:rStyle w:val="ui-provider"/>
          <w:i/>
          <w:iCs/>
        </w:rPr>
        <w:t>Crassostrea virginica</w:t>
      </w:r>
      <w:r w:rsidRPr="001954EA">
        <w:rPr>
          <w:rStyle w:val="ui-provider"/>
        </w:rPr>
        <w:t xml:space="preserve">, in North Carolina. </w:t>
      </w:r>
      <w:r w:rsidRPr="001954EA">
        <w:rPr>
          <w:rStyle w:val="ui-provider"/>
          <w:i/>
          <w:iCs/>
        </w:rPr>
        <w:t>Estuaries</w:t>
      </w:r>
      <w:r w:rsidRPr="001954EA">
        <w:rPr>
          <w:rStyle w:val="ui-provider"/>
        </w:rPr>
        <w:t xml:space="preserve">, </w:t>
      </w:r>
      <w:r w:rsidRPr="001954EA">
        <w:rPr>
          <w:rStyle w:val="ui-provider"/>
          <w:b/>
          <w:bCs/>
        </w:rPr>
        <w:t>1992</w:t>
      </w:r>
      <w:r w:rsidRPr="001954EA">
        <w:rPr>
          <w:rStyle w:val="ui-provider"/>
        </w:rPr>
        <w:t xml:space="preserve">, </w:t>
      </w:r>
      <w:r w:rsidRPr="001954EA">
        <w:rPr>
          <w:rStyle w:val="ui-provider"/>
          <w:i/>
          <w:iCs/>
        </w:rPr>
        <w:t>15</w:t>
      </w:r>
      <w:r w:rsidRPr="001954EA">
        <w:rPr>
          <w:rStyle w:val="ui-provider"/>
        </w:rPr>
        <w:t>, 158-170</w:t>
      </w:r>
    </w:p>
    <w:p w14:paraId="37AD5E60" w14:textId="77777777" w:rsidR="00EB6045" w:rsidRPr="004D7AC0" w:rsidRDefault="00EB6045" w:rsidP="00EB6045">
      <w:pPr>
        <w:pStyle w:val="MDPI71References"/>
        <w:numPr>
          <w:ilvl w:val="0"/>
          <w:numId w:val="4"/>
        </w:numPr>
        <w:ind w:left="425" w:hanging="425"/>
        <w:rPr>
          <w:rStyle w:val="ui-provider"/>
        </w:rPr>
      </w:pPr>
      <w:r w:rsidRPr="004D7AC0">
        <w:rPr>
          <w:rStyle w:val="ui-provider"/>
        </w:rPr>
        <w:t xml:space="preserve">Moore and Trent 1971 Moore, D.; Trent, L. Setting, growth and mortality of </w:t>
      </w:r>
      <w:r w:rsidRPr="004D7AC0">
        <w:rPr>
          <w:rStyle w:val="ui-provider"/>
          <w:i/>
          <w:iCs/>
        </w:rPr>
        <w:t>Crassostrea virginica</w:t>
      </w:r>
      <w:r w:rsidRPr="004D7AC0">
        <w:rPr>
          <w:rStyle w:val="ui-provider"/>
        </w:rPr>
        <w:t xml:space="preserve"> in a natural marsh and a marsh altered by a housing development. </w:t>
      </w:r>
      <w:r w:rsidRPr="004D7AC0">
        <w:rPr>
          <w:rStyle w:val="ui-provider"/>
          <w:i/>
          <w:iCs/>
        </w:rPr>
        <w:t>Proc. Natl. Shellfish. Assoc.</w:t>
      </w:r>
      <w:r w:rsidRPr="004D7AC0">
        <w:rPr>
          <w:rStyle w:val="ui-provider"/>
        </w:rPr>
        <w:t xml:space="preserve">, </w:t>
      </w:r>
      <w:r w:rsidRPr="004D7AC0">
        <w:rPr>
          <w:rStyle w:val="ui-provider"/>
          <w:b/>
          <w:bCs/>
        </w:rPr>
        <w:t>1971</w:t>
      </w:r>
      <w:r w:rsidRPr="004D7AC0">
        <w:rPr>
          <w:rStyle w:val="ui-provider"/>
          <w:b/>
          <w:bCs/>
          <w:i/>
          <w:iCs/>
        </w:rPr>
        <w:t xml:space="preserve">, </w:t>
      </w:r>
      <w:r w:rsidRPr="004D7AC0">
        <w:rPr>
          <w:rStyle w:val="ui-provider"/>
          <w:i/>
          <w:iCs/>
        </w:rPr>
        <w:t>61</w:t>
      </w:r>
      <w:r w:rsidRPr="004D7AC0">
        <w:rPr>
          <w:rStyle w:val="ui-provider"/>
        </w:rPr>
        <w:t>, 51-58.</w:t>
      </w:r>
    </w:p>
    <w:p w14:paraId="110A6783" w14:textId="77777777" w:rsidR="00EB6045" w:rsidRPr="00F322C9" w:rsidRDefault="00EB6045" w:rsidP="00EB6045">
      <w:pPr>
        <w:pStyle w:val="MDPI71References"/>
        <w:numPr>
          <w:ilvl w:val="0"/>
          <w:numId w:val="4"/>
        </w:numPr>
        <w:ind w:left="425" w:hanging="425"/>
        <w:rPr>
          <w:rStyle w:val="ui-provider"/>
        </w:rPr>
      </w:pPr>
      <w:bookmarkStart w:id="34" w:name="_Hlk161399959"/>
      <w:r w:rsidRPr="00DA7C7F">
        <w:rPr>
          <w:rStyle w:val="ui-provider"/>
        </w:rPr>
        <w:t xml:space="preserve">Ingle, R.M. Spawning and Setting of Oysters in Relation to Seasonal Environmental Changes. </w:t>
      </w:r>
      <w:r w:rsidRPr="00F322C9">
        <w:rPr>
          <w:rStyle w:val="ui-provider"/>
          <w:i/>
          <w:iCs/>
        </w:rPr>
        <w:t>Bulletin of Marine Science</w:t>
      </w:r>
      <w:r w:rsidRPr="00DA7C7F">
        <w:rPr>
          <w:rStyle w:val="ui-provider"/>
        </w:rPr>
        <w:t xml:space="preserve"> </w:t>
      </w:r>
      <w:r w:rsidRPr="00F322C9">
        <w:rPr>
          <w:rStyle w:val="ui-provider"/>
          <w:b/>
          <w:bCs/>
        </w:rPr>
        <w:t>1951</w:t>
      </w:r>
      <w:r w:rsidRPr="00DA7C7F">
        <w:rPr>
          <w:rStyle w:val="ui-provider"/>
        </w:rPr>
        <w:t xml:space="preserve">, </w:t>
      </w:r>
      <w:r w:rsidRPr="00F322C9">
        <w:rPr>
          <w:rStyle w:val="ui-provider"/>
          <w:i/>
          <w:iCs/>
        </w:rPr>
        <w:t>1</w:t>
      </w:r>
      <w:r w:rsidRPr="00DA7C7F">
        <w:rPr>
          <w:rStyle w:val="ui-provider"/>
        </w:rPr>
        <w:t>, 111–135.</w:t>
      </w:r>
    </w:p>
    <w:p w14:paraId="5731CFE0" w14:textId="77777777" w:rsidR="00EB6045" w:rsidRPr="00F322C9" w:rsidRDefault="00EB6045" w:rsidP="00EB6045">
      <w:pPr>
        <w:pStyle w:val="MDPI71References"/>
        <w:numPr>
          <w:ilvl w:val="0"/>
          <w:numId w:val="4"/>
        </w:numPr>
        <w:ind w:left="425" w:hanging="425"/>
        <w:rPr>
          <w:rStyle w:val="ui-provider"/>
        </w:rPr>
      </w:pPr>
      <w:r w:rsidRPr="00F322C9">
        <w:rPr>
          <w:rStyle w:val="ui-provider"/>
        </w:rPr>
        <w:t xml:space="preserve">Butler, P.A. Reproductive cycle in native and transplanted oysters. </w:t>
      </w:r>
      <w:r w:rsidRPr="00F322C9">
        <w:rPr>
          <w:rStyle w:val="ui-provider"/>
          <w:i/>
          <w:iCs/>
        </w:rPr>
        <w:t xml:space="preserve">Proc. Natl. Shellfish Assoc. </w:t>
      </w:r>
      <w:r w:rsidRPr="00F322C9">
        <w:rPr>
          <w:rStyle w:val="ui-provider"/>
          <w:b/>
          <w:bCs/>
        </w:rPr>
        <w:t>1956</w:t>
      </w:r>
      <w:r w:rsidRPr="00F322C9">
        <w:rPr>
          <w:rStyle w:val="ui-provider"/>
        </w:rPr>
        <w:t xml:space="preserve">, </w:t>
      </w:r>
      <w:r w:rsidRPr="00F322C9">
        <w:rPr>
          <w:rStyle w:val="ui-provider"/>
          <w:i/>
          <w:iCs/>
        </w:rPr>
        <w:t>46</w:t>
      </w:r>
      <w:r w:rsidRPr="00F322C9">
        <w:rPr>
          <w:rStyle w:val="ui-provider"/>
        </w:rPr>
        <w:t>, 75-81.</w:t>
      </w:r>
    </w:p>
    <w:bookmarkEnd w:id="34"/>
    <w:p w14:paraId="2D00A290" w14:textId="77777777" w:rsidR="00EB6045" w:rsidRPr="00440DA1" w:rsidRDefault="00EB6045" w:rsidP="00EB6045">
      <w:pPr>
        <w:pStyle w:val="MDPI71References"/>
        <w:numPr>
          <w:ilvl w:val="0"/>
          <w:numId w:val="4"/>
        </w:numPr>
        <w:ind w:left="425" w:hanging="425"/>
        <w:rPr>
          <w:rStyle w:val="ui-provider"/>
        </w:rPr>
      </w:pPr>
      <w:r w:rsidRPr="00DA7C7F">
        <w:rPr>
          <w:rStyle w:val="ui-provider"/>
        </w:rPr>
        <w:t xml:space="preserve">Manley, J.; Power, A.; Walker, R. Patterns of Eastern Oyster, </w:t>
      </w:r>
      <w:r w:rsidRPr="00DA7C7F">
        <w:rPr>
          <w:rStyle w:val="ui-provider"/>
          <w:i/>
          <w:iCs/>
        </w:rPr>
        <w:t>Crassostrea virginica</w:t>
      </w:r>
      <w:r w:rsidRPr="00DA7C7F">
        <w:rPr>
          <w:rStyle w:val="ui-provider"/>
        </w:rPr>
        <w:t xml:space="preserve"> (Gmelin, 1791), Recruitment in Sapelo Sound, Georgia: Implications</w:t>
      </w:r>
      <w:r w:rsidRPr="00440DA1">
        <w:rPr>
          <w:rStyle w:val="ui-provider"/>
        </w:rPr>
        <w:t xml:space="preserve"> for Commercial Oyster Culture. </w:t>
      </w:r>
      <w:r w:rsidRPr="00440DA1">
        <w:rPr>
          <w:rStyle w:val="ui-provider"/>
          <w:i/>
          <w:iCs/>
        </w:rPr>
        <w:t>Occasional Papers of the University of Georgia Marine Extension Service</w:t>
      </w:r>
      <w:r w:rsidRPr="00440DA1">
        <w:rPr>
          <w:rStyle w:val="ui-provider"/>
        </w:rPr>
        <w:t xml:space="preserve">, </w:t>
      </w:r>
      <w:r w:rsidRPr="00440DA1">
        <w:rPr>
          <w:rStyle w:val="ui-provider"/>
          <w:b/>
          <w:bCs/>
        </w:rPr>
        <w:t>2008</w:t>
      </w:r>
      <w:r w:rsidRPr="00440DA1">
        <w:rPr>
          <w:rStyle w:val="ui-provider"/>
        </w:rPr>
        <w:t xml:space="preserve">, </w:t>
      </w:r>
      <w:r w:rsidRPr="00440DA1">
        <w:rPr>
          <w:rStyle w:val="ui-provider"/>
          <w:i/>
          <w:iCs/>
        </w:rPr>
        <w:t>3</w:t>
      </w:r>
      <w:r w:rsidRPr="00440DA1">
        <w:rPr>
          <w:rStyle w:val="ui-provider"/>
        </w:rPr>
        <w:t xml:space="preserve"> pp. 20. Available online: </w:t>
      </w:r>
      <w:hyperlink r:id="rId50" w:history="1">
        <w:r w:rsidRPr="00440DA1">
          <w:rPr>
            <w:rStyle w:val="Hyperlink"/>
          </w:rPr>
          <w:t>https://repository.library.noaa.gov/view/noaa/35158/noaa_35158_DS1.pdf</w:t>
        </w:r>
      </w:hyperlink>
      <w:r w:rsidRPr="00440DA1">
        <w:rPr>
          <w:rStyle w:val="ui-provider"/>
        </w:rPr>
        <w:t xml:space="preserve"> </w:t>
      </w:r>
    </w:p>
    <w:p w14:paraId="0C692E28" w14:textId="77777777" w:rsidR="00EB6045" w:rsidRPr="006F22C0" w:rsidRDefault="00EB6045" w:rsidP="00EB6045">
      <w:pPr>
        <w:pStyle w:val="MDPI71References"/>
        <w:numPr>
          <w:ilvl w:val="0"/>
          <w:numId w:val="4"/>
        </w:numPr>
        <w:ind w:left="425" w:hanging="425"/>
        <w:rPr>
          <w:rStyle w:val="ui-provider"/>
        </w:rPr>
      </w:pPr>
      <w:r w:rsidRPr="006F22C0">
        <w:rPr>
          <w:rStyle w:val="ui-provider"/>
        </w:rPr>
        <w:t>Parker, M.L.; Arnold, W.S.; Geiger, S.P; Gorman, P.; Leone, E.H. Impact of freshwater management activities on Eastern Oyster (</w:t>
      </w:r>
      <w:r w:rsidRPr="006F22C0">
        <w:rPr>
          <w:rStyle w:val="ui-provider"/>
          <w:i/>
          <w:iCs/>
        </w:rPr>
        <w:t>Crassostrea virginica</w:t>
      </w:r>
      <w:r w:rsidRPr="006F22C0">
        <w:rPr>
          <w:rStyle w:val="ui-provider"/>
        </w:rPr>
        <w:t xml:space="preserve">) density and recruitment: recovery and long-term stability in seven Florida estuaries. Journal of Shellfish Research, </w:t>
      </w:r>
      <w:r w:rsidRPr="006F22C0">
        <w:rPr>
          <w:rStyle w:val="ui-provider"/>
          <w:b/>
          <w:bCs/>
        </w:rPr>
        <w:t>2013</w:t>
      </w:r>
      <w:r w:rsidRPr="006F22C0">
        <w:rPr>
          <w:rStyle w:val="ui-provider"/>
        </w:rPr>
        <w:t xml:space="preserve">, </w:t>
      </w:r>
      <w:r w:rsidRPr="006F22C0">
        <w:rPr>
          <w:rStyle w:val="ui-provider"/>
          <w:i/>
          <w:iCs/>
        </w:rPr>
        <w:t>32(3)</w:t>
      </w:r>
      <w:r w:rsidRPr="006F22C0">
        <w:rPr>
          <w:rStyle w:val="ui-provider"/>
        </w:rPr>
        <w:t>, 695-708.</w:t>
      </w:r>
    </w:p>
    <w:p w14:paraId="3A1C5EB7" w14:textId="77777777" w:rsidR="00EB6045" w:rsidRPr="00F322C9" w:rsidRDefault="00EB6045" w:rsidP="00EB6045">
      <w:pPr>
        <w:pStyle w:val="MDPI71References"/>
        <w:numPr>
          <w:ilvl w:val="0"/>
          <w:numId w:val="4"/>
        </w:numPr>
        <w:ind w:left="425" w:hanging="425"/>
      </w:pPr>
      <w:bookmarkStart w:id="35" w:name="_Hlk161399982"/>
      <w:r w:rsidRPr="00F322C9">
        <w:rPr>
          <w:rStyle w:val="ui-provider"/>
        </w:rPr>
        <w:t xml:space="preserve">Wilson, C.; Scotto, L.; Scarpa, J.; Volety, A. ; Laramore, S.; Hauernert, D. Survey of water quality, oyster reproduction and oyster health status in the St. Lucie Estuary. </w:t>
      </w:r>
      <w:r w:rsidRPr="00F322C9">
        <w:rPr>
          <w:rStyle w:val="ui-provider"/>
          <w:i/>
          <w:iCs/>
        </w:rPr>
        <w:t>J. Shellfish Res</w:t>
      </w:r>
      <w:r w:rsidRPr="00F322C9">
        <w:rPr>
          <w:rStyle w:val="ui-provider"/>
          <w:b/>
          <w:bCs/>
        </w:rPr>
        <w:t>.</w:t>
      </w:r>
      <w:r w:rsidRPr="00F322C9">
        <w:rPr>
          <w:rStyle w:val="ui-provider"/>
          <w:i/>
          <w:iCs/>
        </w:rPr>
        <w:t xml:space="preserve"> </w:t>
      </w:r>
      <w:r w:rsidRPr="00F322C9">
        <w:rPr>
          <w:rStyle w:val="ui-provider"/>
          <w:b/>
          <w:bCs/>
        </w:rPr>
        <w:t>2005</w:t>
      </w:r>
      <w:r w:rsidRPr="00F322C9">
        <w:rPr>
          <w:rStyle w:val="ui-provider"/>
        </w:rPr>
        <w:t xml:space="preserve">, </w:t>
      </w:r>
      <w:r w:rsidRPr="00F322C9">
        <w:rPr>
          <w:rStyle w:val="ui-provider"/>
          <w:i/>
          <w:iCs/>
        </w:rPr>
        <w:t>24</w:t>
      </w:r>
      <w:r w:rsidRPr="00F322C9">
        <w:rPr>
          <w:rStyle w:val="ui-provider"/>
        </w:rPr>
        <w:t>, 157-165.</w:t>
      </w:r>
    </w:p>
    <w:bookmarkEnd w:id="35"/>
    <w:p w14:paraId="6D6A766F" w14:textId="77777777" w:rsidR="00EB6045" w:rsidRPr="00EA13E2" w:rsidRDefault="00EB6045" w:rsidP="00EB6045">
      <w:pPr>
        <w:pStyle w:val="MDPI71References"/>
        <w:numPr>
          <w:ilvl w:val="0"/>
          <w:numId w:val="4"/>
        </w:numPr>
        <w:ind w:left="425" w:hanging="425"/>
      </w:pPr>
      <w:r w:rsidRPr="00EA13E2">
        <w:t xml:space="preserve">Meide, C.; Turner, S. P.; Burke, B.P. 2007-2009 Investigations at the Tolomato Bar Anchorage, 8SJ3150 and 8SJ4801. </w:t>
      </w:r>
      <w:r w:rsidRPr="00EA13E2">
        <w:rPr>
          <w:i/>
          <w:iCs/>
        </w:rPr>
        <w:t>First Coast Maritime Archaeology Project 2007-2009: Report on Archaeological and Historical Investigations and Other Project Activities</w:t>
      </w:r>
      <w:r w:rsidRPr="00EA13E2">
        <w:t xml:space="preserve">, 2nd ed.; Lighthouse Archaeological Monitoring Program, Inc., </w:t>
      </w:r>
      <w:r w:rsidRPr="00EA13E2">
        <w:rPr>
          <w:b/>
          <w:bCs/>
        </w:rPr>
        <w:t>2010</w:t>
      </w:r>
      <w:r w:rsidRPr="00EA13E2">
        <w:t>: Saint Augustine, Florida, USA; pp. 259-291</w:t>
      </w:r>
    </w:p>
    <w:p w14:paraId="284E6601" w14:textId="77777777" w:rsidR="00EB6045" w:rsidRPr="00EA13E2" w:rsidRDefault="00EB6045" w:rsidP="00EB6045">
      <w:pPr>
        <w:pStyle w:val="MDPI71References"/>
        <w:numPr>
          <w:ilvl w:val="0"/>
          <w:numId w:val="4"/>
        </w:numPr>
        <w:ind w:left="418" w:hanging="418"/>
      </w:pPr>
      <w:r w:rsidRPr="00EA13E2">
        <w:t xml:space="preserve">Kennedy, V.S.; Krantz, L.B. Comparative Gametogenic and Spawning Patterns of the Oyster </w:t>
      </w:r>
      <w:r w:rsidRPr="00EA13E2">
        <w:rPr>
          <w:i/>
          <w:iCs/>
        </w:rPr>
        <w:t>Crassostrea virginica</w:t>
      </w:r>
      <w:r w:rsidRPr="00EA13E2">
        <w:t xml:space="preserve"> (Gmelin) in Central Chesapeake Bay. </w:t>
      </w:r>
      <w:r w:rsidRPr="00EA13E2">
        <w:rPr>
          <w:i/>
          <w:iCs/>
        </w:rPr>
        <w:t>Journal of Shellfish Research</w:t>
      </w:r>
      <w:r w:rsidRPr="00EA13E2">
        <w:t xml:space="preserve"> </w:t>
      </w:r>
      <w:r w:rsidRPr="00EA13E2">
        <w:rPr>
          <w:b/>
          <w:bCs/>
        </w:rPr>
        <w:t>1982</w:t>
      </w:r>
      <w:r w:rsidRPr="00EA13E2">
        <w:t>, 2, 133–140.</w:t>
      </w:r>
    </w:p>
    <w:p w14:paraId="62ABFA92" w14:textId="77777777" w:rsidR="00EB6045" w:rsidRDefault="00EB6045" w:rsidP="00EB6045">
      <w:pPr>
        <w:pStyle w:val="MDPI71References"/>
        <w:numPr>
          <w:ilvl w:val="0"/>
          <w:numId w:val="4"/>
        </w:numPr>
        <w:ind w:left="418" w:hanging="418"/>
      </w:pPr>
      <w:r w:rsidRPr="00EA13E2">
        <w:t xml:space="preserve">Fuchs, H.L.; Reidenbach, M.A. Biophysical Constraints on Optimal Patch Lengths for Settlement of a Reef-Building Bivalve. </w:t>
      </w:r>
      <w:r w:rsidRPr="00EA13E2">
        <w:rPr>
          <w:i/>
          <w:iCs/>
        </w:rPr>
        <w:t>PLoS ONE</w:t>
      </w:r>
      <w:r w:rsidRPr="00EA13E2">
        <w:t xml:space="preserve"> </w:t>
      </w:r>
      <w:r w:rsidRPr="00EA13E2">
        <w:rPr>
          <w:b/>
          <w:bCs/>
        </w:rPr>
        <w:t>2013</w:t>
      </w:r>
      <w:r w:rsidRPr="00EA13E2">
        <w:t>, 8, e71506, doi:10.1371/journal.pone.0071506.</w:t>
      </w:r>
    </w:p>
    <w:p w14:paraId="7AB89471" w14:textId="77777777" w:rsidR="00EB6045" w:rsidRDefault="00EB6045" w:rsidP="00EB6045">
      <w:pPr>
        <w:pStyle w:val="MDPI71References"/>
        <w:numPr>
          <w:ilvl w:val="0"/>
          <w:numId w:val="4"/>
        </w:numPr>
        <w:ind w:left="425" w:hanging="425"/>
      </w:pPr>
      <w:r w:rsidRPr="00EA13E2">
        <w:t xml:space="preserve">Raabe, J.M.; Gilg, M.R. Native and Nonnative Bivalve Settlement: Potential Competition for Spatial Resources in a Northeast Florida Estuary. </w:t>
      </w:r>
      <w:r w:rsidRPr="00EA13E2">
        <w:rPr>
          <w:i/>
          <w:iCs/>
        </w:rPr>
        <w:t>Journal of Molluscan Studies</w:t>
      </w:r>
      <w:r w:rsidRPr="00EA13E2">
        <w:t xml:space="preserve"> </w:t>
      </w:r>
      <w:r w:rsidRPr="00EA13E2">
        <w:rPr>
          <w:b/>
          <w:bCs/>
        </w:rPr>
        <w:t>2020</w:t>
      </w:r>
      <w:r w:rsidRPr="00EA13E2">
        <w:t xml:space="preserve">, </w:t>
      </w:r>
      <w:r w:rsidRPr="00EA13E2">
        <w:rPr>
          <w:i/>
          <w:iCs/>
        </w:rPr>
        <w:t>86</w:t>
      </w:r>
      <w:r w:rsidRPr="00EA13E2">
        <w:t>, 372–381, doi:</w:t>
      </w:r>
      <w:hyperlink r:id="rId51" w:history="1">
        <w:r w:rsidRPr="00EA13E2">
          <w:rPr>
            <w:rStyle w:val="Hyperlink"/>
          </w:rPr>
          <w:t>10.1093/mollus/eyaa019</w:t>
        </w:r>
      </w:hyperlink>
      <w:r w:rsidRPr="00EA13E2">
        <w:t>.</w:t>
      </w:r>
    </w:p>
    <w:p w14:paraId="1623B85A" w14:textId="77777777" w:rsidR="00EB6045" w:rsidRPr="00EA13E2" w:rsidRDefault="00EB6045" w:rsidP="00EB6045">
      <w:pPr>
        <w:pStyle w:val="MDPI71References"/>
        <w:numPr>
          <w:ilvl w:val="0"/>
          <w:numId w:val="4"/>
        </w:numPr>
        <w:ind w:left="425" w:hanging="425"/>
        <w:rPr>
          <w:rStyle w:val="ui-provider"/>
        </w:rPr>
      </w:pPr>
      <w:r w:rsidRPr="00EA13E2">
        <w:rPr>
          <w:rStyle w:val="ui-provider"/>
        </w:rPr>
        <w:t>Grizzle, R.E.; Adams, J.R.; Walters, L.J. Historical changes in intertidal oyster (</w:t>
      </w:r>
      <w:r w:rsidRPr="00EA13E2">
        <w:rPr>
          <w:rStyle w:val="ui-provider"/>
          <w:i/>
          <w:iCs/>
        </w:rPr>
        <w:t>Crassostrea virginica</w:t>
      </w:r>
      <w:r w:rsidRPr="00EA13E2">
        <w:rPr>
          <w:rStyle w:val="ui-provider"/>
        </w:rPr>
        <w:t xml:space="preserve">) reefs in a Florida Lagoon potentially related to boating activities. </w:t>
      </w:r>
      <w:r w:rsidRPr="00EA13E2">
        <w:rPr>
          <w:rStyle w:val="ui-provider"/>
          <w:i/>
          <w:iCs/>
        </w:rPr>
        <w:t>J. of Shel. Res.</w:t>
      </w:r>
      <w:r w:rsidRPr="00EA13E2">
        <w:rPr>
          <w:rStyle w:val="ui-provider"/>
        </w:rPr>
        <w:t xml:space="preserve"> </w:t>
      </w:r>
      <w:r w:rsidRPr="00EA13E2">
        <w:rPr>
          <w:rStyle w:val="ui-provider"/>
          <w:b/>
          <w:bCs/>
        </w:rPr>
        <w:t>2002</w:t>
      </w:r>
      <w:r w:rsidRPr="00EA13E2">
        <w:rPr>
          <w:rStyle w:val="ui-provider"/>
        </w:rPr>
        <w:t xml:space="preserve">, </w:t>
      </w:r>
      <w:r w:rsidRPr="00EA13E2">
        <w:rPr>
          <w:rStyle w:val="ui-provider"/>
          <w:i/>
          <w:iCs/>
        </w:rPr>
        <w:t>21</w:t>
      </w:r>
      <w:r w:rsidRPr="00EA13E2">
        <w:rPr>
          <w:rStyle w:val="ui-provider"/>
        </w:rPr>
        <w:t xml:space="preserve">, 749-756 </w:t>
      </w:r>
    </w:p>
    <w:p w14:paraId="73640D90" w14:textId="77777777" w:rsidR="00EB6045" w:rsidRPr="00EA13E2" w:rsidRDefault="00EB6045" w:rsidP="00EB6045">
      <w:pPr>
        <w:pStyle w:val="MDPI71References"/>
        <w:numPr>
          <w:ilvl w:val="0"/>
          <w:numId w:val="4"/>
        </w:numPr>
        <w:ind w:left="425" w:hanging="425"/>
        <w:rPr>
          <w:rStyle w:val="ui-provider"/>
        </w:rPr>
      </w:pPr>
      <w:r w:rsidRPr="00EA13E2">
        <w:rPr>
          <w:rStyle w:val="ui-provider"/>
        </w:rPr>
        <w:t xml:space="preserve">Wall, L.M.; Walters, L.J.; Grizzle, R.E.; Sacks, P.E. Recreational Boating Activity and its Impact on the Recruitment and Survival of the Oyster </w:t>
      </w:r>
      <w:r w:rsidRPr="00EA13E2">
        <w:rPr>
          <w:rStyle w:val="ui-provider"/>
          <w:i/>
          <w:iCs/>
        </w:rPr>
        <w:t>Crassostrea virginica</w:t>
      </w:r>
      <w:r w:rsidRPr="00EA13E2">
        <w:rPr>
          <w:rStyle w:val="ui-provider"/>
        </w:rPr>
        <w:t xml:space="preserve"> on Intertidal Reefs in Mosquito Lagoon, Florida. </w:t>
      </w:r>
      <w:r w:rsidRPr="00EA13E2">
        <w:rPr>
          <w:rStyle w:val="ui-provider"/>
          <w:i/>
          <w:iCs/>
        </w:rPr>
        <w:t xml:space="preserve">J. of Shel. Res. </w:t>
      </w:r>
      <w:r w:rsidRPr="00EA13E2">
        <w:rPr>
          <w:rStyle w:val="ui-provider"/>
          <w:b/>
          <w:bCs/>
        </w:rPr>
        <w:t>2005</w:t>
      </w:r>
      <w:r w:rsidRPr="00EA13E2">
        <w:rPr>
          <w:rStyle w:val="ui-provider"/>
        </w:rPr>
        <w:t xml:space="preserve">, </w:t>
      </w:r>
      <w:r w:rsidRPr="00EA13E2">
        <w:rPr>
          <w:rStyle w:val="ui-provider"/>
          <w:i/>
          <w:iCs/>
        </w:rPr>
        <w:t xml:space="preserve">24(4), </w:t>
      </w:r>
      <w:r w:rsidRPr="00EA13E2">
        <w:rPr>
          <w:rStyle w:val="ui-provider"/>
        </w:rPr>
        <w:t>965-973</w:t>
      </w:r>
    </w:p>
    <w:p w14:paraId="60694858" w14:textId="77777777" w:rsidR="00EB6045" w:rsidRDefault="00EB6045" w:rsidP="00EB6045">
      <w:pPr>
        <w:pStyle w:val="MDPI71References"/>
        <w:numPr>
          <w:ilvl w:val="0"/>
          <w:numId w:val="4"/>
        </w:numPr>
        <w:ind w:left="425" w:hanging="425"/>
        <w:rPr>
          <w:rStyle w:val="ui-provider"/>
        </w:rPr>
      </w:pPr>
      <w:r w:rsidRPr="00EA13E2">
        <w:rPr>
          <w:rStyle w:val="ui-provider"/>
        </w:rPr>
        <w:t>Price, F.D.; Quantification, Analysis, and Management of Intracoastal Waterway Channel Margin Erosion in the Guana Tolomato Matanzas National Estuarine Research Reserve, Florida. Master of Science, Florida State University, Tallahassee, FL, USA, March 29, 2005.</w:t>
      </w:r>
    </w:p>
    <w:p w14:paraId="42093BB3" w14:textId="77777777" w:rsidR="00EB6045" w:rsidRDefault="00EB6045" w:rsidP="00EB6045">
      <w:pPr>
        <w:pStyle w:val="MDPI71References"/>
        <w:numPr>
          <w:ilvl w:val="0"/>
          <w:numId w:val="4"/>
        </w:numPr>
        <w:ind w:left="425" w:hanging="425"/>
        <w:rPr>
          <w:rStyle w:val="ui-provider"/>
        </w:rPr>
      </w:pPr>
      <w:r w:rsidRPr="00EA13E2">
        <w:t xml:space="preserve">Dix, N.; Walters, L.; Hernandez, E.; Roddenberry, A.; Garvis, S.; Anderson, M.; Radabaugh, K.R. Northeast Florida. In </w:t>
      </w:r>
      <w:r w:rsidRPr="00EA13E2">
        <w:rPr>
          <w:rStyle w:val="ui-provider"/>
          <w:i/>
          <w:iCs/>
        </w:rPr>
        <w:t>Oyster Integrated Mapping and Monitoring Program Report for the State of Florida</w:t>
      </w:r>
      <w:r w:rsidRPr="00EA13E2">
        <w:rPr>
          <w:rStyle w:val="ui-provider"/>
        </w:rPr>
        <w:t xml:space="preserve">; Radabaugh, K.R.; Geiger, S.P.; Moyer, R.P., Eds.; Florida Fish and Wildlife Research Institute: St. Petersburg, FL, USA, 2019; </w:t>
      </w:r>
      <w:r w:rsidRPr="00EA13E2">
        <w:rPr>
          <w:rStyle w:val="ui-provider"/>
          <w:i/>
          <w:iCs/>
        </w:rPr>
        <w:t xml:space="preserve">Technical Report 22 </w:t>
      </w:r>
      <w:r w:rsidRPr="00EA13E2">
        <w:rPr>
          <w:rStyle w:val="ui-provider"/>
        </w:rPr>
        <w:t>pp. 143-159.</w:t>
      </w:r>
    </w:p>
    <w:p w14:paraId="774412CC" w14:textId="77777777" w:rsidR="00EB6045" w:rsidRDefault="00EB6045" w:rsidP="00EB6045">
      <w:pPr>
        <w:pStyle w:val="MDPI71References"/>
        <w:numPr>
          <w:ilvl w:val="0"/>
          <w:numId w:val="4"/>
        </w:numPr>
        <w:ind w:left="425" w:hanging="425"/>
      </w:pPr>
      <w:r w:rsidRPr="00EA13E2">
        <w:lastRenderedPageBreak/>
        <w:t xml:space="preserve">Herbert, D.; Astrom, E.; Bersoza, A.; Batzer, A.; McGovern, P.; Angelini, C.; Wasman, S.; Dix, N.; Sheremet, A. Mitigating Erosional Effects Induced by Boat Wakes with Living Shorelines. </w:t>
      </w:r>
      <w:r w:rsidRPr="00EA13E2">
        <w:rPr>
          <w:i/>
          <w:iCs/>
        </w:rPr>
        <w:t>Sustainability</w:t>
      </w:r>
      <w:r w:rsidRPr="00EA13E2">
        <w:t xml:space="preserve"> </w:t>
      </w:r>
      <w:r w:rsidRPr="00EA13E2">
        <w:rPr>
          <w:b/>
          <w:bCs/>
        </w:rPr>
        <w:t>2018</w:t>
      </w:r>
      <w:r w:rsidRPr="00EA13E2">
        <w:t xml:space="preserve">, </w:t>
      </w:r>
      <w:r w:rsidRPr="00EA13E2">
        <w:rPr>
          <w:i/>
          <w:iCs/>
        </w:rPr>
        <w:t>10</w:t>
      </w:r>
      <w:r w:rsidRPr="00EA13E2">
        <w:t>, 436, doi:</w:t>
      </w:r>
      <w:hyperlink r:id="rId52" w:history="1">
        <w:r w:rsidRPr="00EA13E2">
          <w:rPr>
            <w:rStyle w:val="Hyperlink"/>
          </w:rPr>
          <w:t>10.3390/su10020436</w:t>
        </w:r>
      </w:hyperlink>
      <w:r w:rsidRPr="00EA13E2">
        <w:t>.</w:t>
      </w:r>
    </w:p>
    <w:p w14:paraId="099214F9" w14:textId="77777777" w:rsidR="00EB6045" w:rsidRPr="005B2109" w:rsidRDefault="00EB6045" w:rsidP="00EB6045">
      <w:pPr>
        <w:pStyle w:val="MDPI71References"/>
        <w:numPr>
          <w:ilvl w:val="0"/>
          <w:numId w:val="4"/>
        </w:numPr>
        <w:ind w:left="425" w:hanging="425"/>
      </w:pPr>
      <w:r>
        <w:t xml:space="preserve">Safak, I.; Angelini, C.; Sheremet, A. Boat Wake Effects on Sediment Transport in Intertidal Waterways. </w:t>
      </w:r>
      <w:r w:rsidRPr="005B2109">
        <w:rPr>
          <w:i/>
          <w:iCs/>
        </w:rPr>
        <w:t>Continental Shelf Research</w:t>
      </w:r>
      <w:r>
        <w:t xml:space="preserve"> </w:t>
      </w:r>
      <w:r w:rsidRPr="005B2109">
        <w:rPr>
          <w:b/>
          <w:bCs/>
        </w:rPr>
        <w:t>2021</w:t>
      </w:r>
      <w:r>
        <w:t xml:space="preserve">, </w:t>
      </w:r>
      <w:r w:rsidRPr="005B2109">
        <w:rPr>
          <w:i/>
          <w:iCs/>
        </w:rPr>
        <w:t>222</w:t>
      </w:r>
      <w:r>
        <w:t>, 104422, doi:</w:t>
      </w:r>
      <w:hyperlink r:id="rId53" w:history="1">
        <w:r>
          <w:rPr>
            <w:rStyle w:val="Hyperlink"/>
          </w:rPr>
          <w:t>10.1016/j.csr.2021.104422</w:t>
        </w:r>
      </w:hyperlink>
      <w:r>
        <w:t>.</w:t>
      </w:r>
    </w:p>
    <w:p w14:paraId="443B477C" w14:textId="77777777" w:rsidR="00EB6045" w:rsidRDefault="00EB6045" w:rsidP="00EB6045">
      <w:pPr>
        <w:pStyle w:val="MDPI71References"/>
        <w:numPr>
          <w:ilvl w:val="0"/>
          <w:numId w:val="4"/>
        </w:numPr>
        <w:ind w:left="425" w:hanging="425"/>
      </w:pPr>
      <w:r w:rsidRPr="00EA13E2">
        <w:t xml:space="preserve">Mathews, H.; Uddin, M.J.; Hargis, C.W.; Smith, K.J. First-Year Performance of the Pervious Oyster Shell Habitat (POSH) along Two Energetic Shorelines in Northeast Florida. </w:t>
      </w:r>
      <w:r w:rsidRPr="00EA13E2">
        <w:rPr>
          <w:i/>
          <w:iCs/>
        </w:rPr>
        <w:t>Sustainability</w:t>
      </w:r>
      <w:r w:rsidRPr="00EA13E2">
        <w:t xml:space="preserve"> </w:t>
      </w:r>
      <w:r w:rsidRPr="00EA13E2">
        <w:rPr>
          <w:b/>
          <w:bCs/>
        </w:rPr>
        <w:t>2023</w:t>
      </w:r>
      <w:r w:rsidRPr="00EA13E2">
        <w:t xml:space="preserve">, </w:t>
      </w:r>
      <w:r w:rsidRPr="00EA13E2">
        <w:rPr>
          <w:i/>
          <w:iCs/>
        </w:rPr>
        <w:t>15</w:t>
      </w:r>
      <w:r w:rsidRPr="00EA13E2">
        <w:t>, 7028, doi:</w:t>
      </w:r>
      <w:hyperlink r:id="rId54" w:history="1">
        <w:r w:rsidRPr="00EA13E2">
          <w:rPr>
            <w:rStyle w:val="Hyperlink"/>
          </w:rPr>
          <w:t>10.3390/su15097028</w:t>
        </w:r>
      </w:hyperlink>
      <w:r w:rsidRPr="00EA13E2">
        <w:t>.</w:t>
      </w:r>
    </w:p>
    <w:p w14:paraId="31322E46" w14:textId="77777777" w:rsidR="00EB6045" w:rsidRDefault="00EB6045" w:rsidP="00EB6045">
      <w:pPr>
        <w:pStyle w:val="MDPI71References"/>
        <w:numPr>
          <w:ilvl w:val="0"/>
          <w:numId w:val="4"/>
        </w:numPr>
        <w:ind w:left="425" w:hanging="425"/>
      </w:pPr>
      <w:r w:rsidRPr="00EA13E2">
        <w:t xml:space="preserve">Sussan, T.T.; Charpentier, C.L. Conditions That Promote Oyster Settlement Coincide with Areas of High Boating Activity in a Developed Coastal Habitat. </w:t>
      </w:r>
      <w:r w:rsidRPr="00EA13E2">
        <w:rPr>
          <w:i/>
          <w:iCs/>
        </w:rPr>
        <w:t>Journal of Experimental Marine Biology and Ecology</w:t>
      </w:r>
      <w:r w:rsidRPr="00EA13E2">
        <w:t xml:space="preserve"> </w:t>
      </w:r>
      <w:r w:rsidRPr="00EA13E2">
        <w:rPr>
          <w:b/>
          <w:bCs/>
        </w:rPr>
        <w:t>2024</w:t>
      </w:r>
      <w:r w:rsidRPr="00EA13E2">
        <w:t xml:space="preserve">, </w:t>
      </w:r>
      <w:r w:rsidRPr="00EA13E2">
        <w:rPr>
          <w:i/>
          <w:iCs/>
        </w:rPr>
        <w:t>572</w:t>
      </w:r>
      <w:r w:rsidRPr="00EA13E2">
        <w:t>, 151989, doi:</w:t>
      </w:r>
      <w:hyperlink r:id="rId55" w:history="1">
        <w:r w:rsidRPr="00EA13E2">
          <w:rPr>
            <w:rStyle w:val="Hyperlink"/>
          </w:rPr>
          <w:t>10.1016/j.jembe.2024.151989</w:t>
        </w:r>
      </w:hyperlink>
      <w:r w:rsidRPr="00EA13E2">
        <w:t>.</w:t>
      </w:r>
    </w:p>
    <w:p w14:paraId="6D25FF2E" w14:textId="77777777" w:rsidR="00EB6045" w:rsidRDefault="00EB6045" w:rsidP="00EB6045">
      <w:pPr>
        <w:pStyle w:val="MDPI71References"/>
        <w:numPr>
          <w:ilvl w:val="0"/>
          <w:numId w:val="4"/>
        </w:numPr>
        <w:ind w:left="425" w:hanging="425"/>
      </w:pPr>
      <w:r w:rsidRPr="00A2561B">
        <w:t>Butler, P.A. Gametogenesis in the oyster under conditions of depressed salinity. The Biol. Bull. 1949, 96, 263-269.</w:t>
      </w:r>
    </w:p>
    <w:p w14:paraId="65BB7A0D" w14:textId="77777777" w:rsidR="00EB6045" w:rsidRPr="00A2561B" w:rsidRDefault="00EB6045" w:rsidP="00EB6045">
      <w:pPr>
        <w:pStyle w:val="MDPI71References"/>
        <w:numPr>
          <w:ilvl w:val="0"/>
          <w:numId w:val="4"/>
        </w:numPr>
        <w:ind w:left="425" w:hanging="425"/>
      </w:pPr>
      <w:r w:rsidRPr="00A2561B">
        <w:t xml:space="preserve">Hofmannn, E.E.; Klinck, J. Modeling oyster populations. III. Critical feeding periods, growth and reproduction. </w:t>
      </w:r>
      <w:r w:rsidRPr="00A2561B">
        <w:rPr>
          <w:i/>
          <w:iCs/>
        </w:rPr>
        <w:t xml:space="preserve">Journal of Shellfish Research </w:t>
      </w:r>
      <w:r w:rsidRPr="00A2561B">
        <w:rPr>
          <w:b/>
          <w:bCs/>
        </w:rPr>
        <w:t>1992</w:t>
      </w:r>
      <w:r w:rsidRPr="00A2561B">
        <w:t xml:space="preserve">, </w:t>
      </w:r>
      <w:r w:rsidRPr="00A2561B">
        <w:rPr>
          <w:i/>
          <w:iCs/>
        </w:rPr>
        <w:t>11</w:t>
      </w:r>
      <w:r w:rsidRPr="00A2561B">
        <w:t xml:space="preserve">, 399-416. </w:t>
      </w:r>
    </w:p>
    <w:p w14:paraId="644625C1" w14:textId="77777777" w:rsidR="00EB6045" w:rsidRDefault="00EB6045" w:rsidP="00EB6045">
      <w:pPr>
        <w:pStyle w:val="MDPI71References"/>
        <w:numPr>
          <w:ilvl w:val="0"/>
          <w:numId w:val="4"/>
        </w:numPr>
        <w:ind w:left="425" w:hanging="425"/>
      </w:pPr>
      <w:r w:rsidRPr="00A2561B">
        <w:t xml:space="preserve">Dekshenieks, M.M.; Hofmann, E.E.; Powell, E.N. Environmental Effects on the Growth and Development of Eastern Oyster, Crassostrea Virginica (Gmelin, 1791), Larvae: A Modeling Study. </w:t>
      </w:r>
      <w:r w:rsidRPr="00A2561B">
        <w:rPr>
          <w:i/>
          <w:iCs/>
        </w:rPr>
        <w:t>Journal of Shellfish Research</w:t>
      </w:r>
      <w:r w:rsidRPr="00A2561B">
        <w:t xml:space="preserve"> </w:t>
      </w:r>
      <w:r w:rsidRPr="00A2561B">
        <w:rPr>
          <w:b/>
          <w:bCs/>
        </w:rPr>
        <w:t>1993</w:t>
      </w:r>
      <w:r w:rsidRPr="00A2561B">
        <w:t xml:space="preserve">, </w:t>
      </w:r>
      <w:r w:rsidRPr="00A2561B">
        <w:rPr>
          <w:i/>
          <w:iCs/>
        </w:rPr>
        <w:t>12</w:t>
      </w:r>
      <w:r w:rsidRPr="00A2561B">
        <w:t>, 241–254.</w:t>
      </w:r>
    </w:p>
    <w:p w14:paraId="72233F91" w14:textId="77777777" w:rsidR="00EB6045" w:rsidRDefault="00EB6045" w:rsidP="00EB6045">
      <w:pPr>
        <w:pStyle w:val="MDPI71References"/>
        <w:numPr>
          <w:ilvl w:val="0"/>
          <w:numId w:val="4"/>
        </w:numPr>
        <w:ind w:left="425" w:hanging="425"/>
      </w:pPr>
      <w:r w:rsidRPr="00A2561B">
        <w:t>Stewart, S.R. Hurricane Matthew; National Hurricane Center: Miami, FL, USA, 2016.</w:t>
      </w:r>
    </w:p>
    <w:p w14:paraId="4D4A9171" w14:textId="77777777" w:rsidR="00EB6045" w:rsidRPr="00A2561B" w:rsidRDefault="00EB6045" w:rsidP="00EB6045">
      <w:pPr>
        <w:pStyle w:val="MDPI71References"/>
        <w:numPr>
          <w:ilvl w:val="0"/>
          <w:numId w:val="4"/>
        </w:numPr>
        <w:ind w:left="425" w:hanging="425"/>
      </w:pPr>
      <w:r w:rsidRPr="00A2561B">
        <w:t>Cangialosi, J.P.; Latto, A.S.; Berg, R. National Hurricane Cetner Tropical Cyclone Report; National Hurricane Center: Miami, FL, USA, 2018.</w:t>
      </w:r>
    </w:p>
    <w:p w14:paraId="40BA67F4" w14:textId="77777777" w:rsidR="00EB6045" w:rsidRPr="00A2561B" w:rsidRDefault="00EB6045" w:rsidP="00EB6045">
      <w:pPr>
        <w:pStyle w:val="MDPI71References"/>
        <w:numPr>
          <w:ilvl w:val="0"/>
          <w:numId w:val="4"/>
        </w:numPr>
        <w:ind w:left="425" w:hanging="425"/>
      </w:pPr>
      <w:r w:rsidRPr="00A2561B">
        <w:t xml:space="preserve">Paerl, H.W.; Crosswell, J.R.; Van Dam, B.; Hall, N.S.; Rossignol, K.L.; Osburn, C.L.; Hounshell, A.G.; Sloup, R.S.; Harding, L.W., Jr. Two Decades of Tropical Cyclone Impacts on North Carolina’s Estuarine Carbon, Nutrient and Phytoplankton Dynamics: Implications for Biogeochemical Cycling and Water Quality in a Stormier World. </w:t>
      </w:r>
      <w:r w:rsidRPr="00F322C9">
        <w:rPr>
          <w:i/>
          <w:iCs/>
        </w:rPr>
        <w:t>Biogeochemistry</w:t>
      </w:r>
      <w:r w:rsidRPr="00A2561B">
        <w:t xml:space="preserve"> </w:t>
      </w:r>
      <w:r w:rsidRPr="00F322C9">
        <w:rPr>
          <w:b/>
          <w:bCs/>
        </w:rPr>
        <w:t>2018</w:t>
      </w:r>
      <w:r w:rsidRPr="00A2561B">
        <w:t xml:space="preserve">, </w:t>
      </w:r>
      <w:r w:rsidRPr="00F322C9">
        <w:rPr>
          <w:i/>
          <w:iCs/>
        </w:rPr>
        <w:t>141</w:t>
      </w:r>
      <w:r w:rsidRPr="00A2561B">
        <w:t>, 307-332 doi: 10.1007/s10533-018-0438-x</w:t>
      </w:r>
    </w:p>
    <w:p w14:paraId="4A32D58E" w14:textId="77777777" w:rsidR="00EB6045" w:rsidRDefault="00EB6045" w:rsidP="00EB6045">
      <w:pPr>
        <w:pStyle w:val="MDPI71References"/>
        <w:numPr>
          <w:ilvl w:val="0"/>
          <w:numId w:val="4"/>
        </w:numPr>
        <w:ind w:left="425" w:hanging="425"/>
      </w:pPr>
      <w:r w:rsidRPr="00A2561B">
        <w:t>Schafer, T.; Dix, N.; Dunnigan, S.; Reddy, K.R.; Osborne, T.Z. Impacts of Hurricanes on Nutrient Export and Ecosystem Metabolism in a Blackwater River Estuary Complex. JMSE 2022, 10, 661, doi:</w:t>
      </w:r>
      <w:hyperlink r:id="rId56" w:history="1">
        <w:r w:rsidRPr="00A2561B">
          <w:t>10.3390/jmse10050661</w:t>
        </w:r>
      </w:hyperlink>
    </w:p>
    <w:p w14:paraId="1B37813B" w14:textId="77777777" w:rsidR="00EB6045" w:rsidRDefault="00EB6045" w:rsidP="00EB6045">
      <w:pPr>
        <w:pStyle w:val="MDPI71References"/>
        <w:numPr>
          <w:ilvl w:val="0"/>
          <w:numId w:val="4"/>
        </w:numPr>
        <w:ind w:left="425" w:hanging="425"/>
      </w:pPr>
      <w:r w:rsidRPr="009C3738">
        <w:t xml:space="preserve">La Peyre, M.K.; Eberline, B.S.; Soniat, T.M.; La Peyre, J.F. Differences in Extreme Low Salinity Timing and Duration Differentially Affect Eastern Oyster (Crassostrea Virginica) Size Class Growth and Mortality in Breton Sound, LA. </w:t>
      </w:r>
      <w:r w:rsidRPr="00F322C9">
        <w:rPr>
          <w:i/>
          <w:iCs/>
        </w:rPr>
        <w:t>Estuarine, Coastal and Shelf Science</w:t>
      </w:r>
      <w:r w:rsidRPr="009C3738">
        <w:t xml:space="preserve"> </w:t>
      </w:r>
      <w:r w:rsidRPr="00F322C9">
        <w:rPr>
          <w:b/>
          <w:bCs/>
        </w:rPr>
        <w:t>2013</w:t>
      </w:r>
      <w:r w:rsidRPr="009C3738">
        <w:t xml:space="preserve">, </w:t>
      </w:r>
      <w:r w:rsidRPr="00F322C9">
        <w:rPr>
          <w:i/>
          <w:iCs/>
        </w:rPr>
        <w:t>135</w:t>
      </w:r>
      <w:r w:rsidRPr="009C3738">
        <w:t>, 146–157, doi:10.1016/j.ecss.2013.10.001.</w:t>
      </w:r>
    </w:p>
    <w:p w14:paraId="3B656357" w14:textId="77777777" w:rsidR="00EB6045" w:rsidRDefault="00EB6045" w:rsidP="00EB6045">
      <w:pPr>
        <w:pStyle w:val="MDPI71References"/>
        <w:numPr>
          <w:ilvl w:val="0"/>
          <w:numId w:val="4"/>
        </w:numPr>
        <w:ind w:left="425" w:hanging="425"/>
      </w:pPr>
      <w:r w:rsidRPr="009C3738">
        <w:t>Pruett, J. L.</w:t>
      </w:r>
      <w:r>
        <w:t>;</w:t>
      </w:r>
      <w:r w:rsidRPr="009C3738">
        <w:t xml:space="preserve"> Pandelides, A. F.</w:t>
      </w:r>
      <w:r>
        <w:t>;</w:t>
      </w:r>
      <w:r w:rsidRPr="009C3738">
        <w:t xml:space="preserve"> Willett, K. L.</w:t>
      </w:r>
      <w:r>
        <w:t>;</w:t>
      </w:r>
      <w:r w:rsidRPr="009C3738">
        <w:t xml:space="preserve"> Gochfeld, D. J. Effects of flood-associated stressors on growth and survival of early life stage oysters (Crassostrea virginica). </w:t>
      </w:r>
      <w:r w:rsidRPr="00F322C9">
        <w:rPr>
          <w:i/>
          <w:iCs/>
        </w:rPr>
        <w:t>Journal of Experimental Marine Biology and Ecology</w:t>
      </w:r>
      <w:r w:rsidRPr="009C3738">
        <w:t>,</w:t>
      </w:r>
      <w:r>
        <w:t xml:space="preserve"> </w:t>
      </w:r>
      <w:r>
        <w:rPr>
          <w:b/>
          <w:bCs/>
        </w:rPr>
        <w:t>2021,</w:t>
      </w:r>
      <w:r w:rsidRPr="009C3738">
        <w:t xml:space="preserve"> </w:t>
      </w:r>
      <w:r w:rsidRPr="00F322C9">
        <w:rPr>
          <w:i/>
          <w:iCs/>
        </w:rPr>
        <w:t>544</w:t>
      </w:r>
      <w:r w:rsidRPr="009C3738">
        <w:t>, 151615.</w:t>
      </w:r>
    </w:p>
    <w:p w14:paraId="3BA0CF35" w14:textId="77777777" w:rsidR="00EB6045" w:rsidRDefault="00EB6045" w:rsidP="00EB6045">
      <w:pPr>
        <w:pStyle w:val="MDPI71References"/>
        <w:numPr>
          <w:ilvl w:val="0"/>
          <w:numId w:val="4"/>
        </w:numPr>
        <w:ind w:left="425" w:hanging="425"/>
      </w:pPr>
      <w:r w:rsidRPr="00A8463C">
        <w:t>Rybovich, M.</w:t>
      </w:r>
      <w:r>
        <w:t>;</w:t>
      </w:r>
      <w:r w:rsidRPr="00A8463C">
        <w:t xml:space="preserve"> La Peyre, M. K.</w:t>
      </w:r>
      <w:r>
        <w:t>;</w:t>
      </w:r>
      <w:r w:rsidRPr="00A8463C">
        <w:t xml:space="preserve"> Hall, S. G.</w:t>
      </w:r>
      <w:r>
        <w:t>;</w:t>
      </w:r>
      <w:r w:rsidRPr="00A8463C">
        <w:t xml:space="preserve"> La Peyre, J. F. Increased temperatures combined with lowered salinities differentially impact oyster size class growth and mortality. </w:t>
      </w:r>
      <w:r w:rsidRPr="00F322C9">
        <w:rPr>
          <w:i/>
          <w:iCs/>
        </w:rPr>
        <w:t>Journal of Shellfish Research</w:t>
      </w:r>
      <w:r w:rsidRPr="00A8463C">
        <w:t xml:space="preserve">, </w:t>
      </w:r>
      <w:r w:rsidRPr="00A8463C">
        <w:rPr>
          <w:b/>
          <w:bCs/>
        </w:rPr>
        <w:t>2016</w:t>
      </w:r>
      <w:r>
        <w:t xml:space="preserve">, </w:t>
      </w:r>
      <w:r w:rsidRPr="00F322C9">
        <w:rPr>
          <w:i/>
          <w:iCs/>
        </w:rPr>
        <w:t>35</w:t>
      </w:r>
      <w:r w:rsidRPr="00A8463C">
        <w:t>, 101-113.</w:t>
      </w:r>
    </w:p>
    <w:p w14:paraId="2339EC7D" w14:textId="77777777" w:rsidR="00EB6045" w:rsidRDefault="00EB6045" w:rsidP="00EB6045">
      <w:pPr>
        <w:pStyle w:val="MDPI71References"/>
        <w:numPr>
          <w:ilvl w:val="0"/>
          <w:numId w:val="4"/>
        </w:numPr>
        <w:ind w:left="418" w:hanging="418"/>
      </w:pPr>
      <w:r>
        <w:t xml:space="preserve">Vidon, P.; Karwan, D. L.; Andres, A. S.; Inamdar, S.; Kaushal, S., Morrison, J.; ... Yoon, B. In the path of the Hurricane: impact of Hurricane Irene and Tropical Storm Lee on watershed hydrology and biogeochemistry from North Carolina to Maine, USA. </w:t>
      </w:r>
      <w:r w:rsidRPr="00F322C9">
        <w:rPr>
          <w:i/>
          <w:iCs/>
        </w:rPr>
        <w:t>Biogeochemistry</w:t>
      </w:r>
      <w:r>
        <w:t xml:space="preserve">, </w:t>
      </w:r>
      <w:r>
        <w:rPr>
          <w:b/>
          <w:bCs/>
        </w:rPr>
        <w:t xml:space="preserve">2018, </w:t>
      </w:r>
      <w:r>
        <w:rPr>
          <w:i/>
          <w:iCs/>
        </w:rPr>
        <w:t>141</w:t>
      </w:r>
      <w:r>
        <w:t>, 351-364.</w:t>
      </w:r>
    </w:p>
    <w:p w14:paraId="00322EC9" w14:textId="77777777" w:rsidR="00EB6045" w:rsidRDefault="00EB6045" w:rsidP="00EB6045">
      <w:pPr>
        <w:pStyle w:val="MDPI71References"/>
        <w:numPr>
          <w:ilvl w:val="0"/>
          <w:numId w:val="4"/>
        </w:numPr>
        <w:ind w:left="418" w:hanging="418"/>
      </w:pPr>
      <w:r>
        <w:t xml:space="preserve">Yellen, B.; Woodruff, J. D.; Kratz, L. N.; Mabee, S. B.; Morrison, J.; Martini, A. M. Source, conveyance and fate of suspended sediments following Hurricane Irene. New England, USA. </w:t>
      </w:r>
      <w:r w:rsidRPr="00F322C9">
        <w:rPr>
          <w:i/>
          <w:iCs/>
        </w:rPr>
        <w:t>Geomorphology</w:t>
      </w:r>
      <w:r>
        <w:t xml:space="preserve">, </w:t>
      </w:r>
      <w:r>
        <w:rPr>
          <w:b/>
          <w:bCs/>
        </w:rPr>
        <w:t>2014</w:t>
      </w:r>
      <w:r>
        <w:t xml:space="preserve">, </w:t>
      </w:r>
      <w:r>
        <w:rPr>
          <w:i/>
          <w:iCs/>
        </w:rPr>
        <w:t>226</w:t>
      </w:r>
      <w:r>
        <w:t>, 124-134.</w:t>
      </w:r>
    </w:p>
    <w:p w14:paraId="2039916A" w14:textId="77777777" w:rsidR="00EB6045" w:rsidRDefault="00EB6045" w:rsidP="00EB6045">
      <w:pPr>
        <w:pStyle w:val="MDPI71References"/>
        <w:numPr>
          <w:ilvl w:val="0"/>
          <w:numId w:val="4"/>
        </w:numPr>
        <w:ind w:left="418" w:hanging="418"/>
      </w:pPr>
      <w:r w:rsidRPr="00A8463C">
        <w:t>Poirier, L. A.</w:t>
      </w:r>
      <w:r>
        <w:t>;</w:t>
      </w:r>
      <w:r w:rsidRPr="00A8463C">
        <w:t xml:space="preserve"> Clements, J. C.</w:t>
      </w:r>
      <w:r>
        <w:t>;</w:t>
      </w:r>
      <w:r w:rsidRPr="00A8463C">
        <w:t xml:space="preserve"> Coffin, M. R.</w:t>
      </w:r>
      <w:r>
        <w:t>;</w:t>
      </w:r>
      <w:r w:rsidRPr="00A8463C">
        <w:t xml:space="preserve"> Craig, T.</w:t>
      </w:r>
      <w:r>
        <w:t>;</w:t>
      </w:r>
      <w:r w:rsidRPr="00A8463C">
        <w:t xml:space="preserve"> Davidson, J.</w:t>
      </w:r>
      <w:r>
        <w:t>;</w:t>
      </w:r>
      <w:r w:rsidRPr="00A8463C">
        <w:t xml:space="preserve"> Miron, G.</w:t>
      </w:r>
      <w:r>
        <w:t>;</w:t>
      </w:r>
      <w:r w:rsidRPr="00A8463C">
        <w:t xml:space="preserve"> ...Comeau, L. A. Siltation negatively affects settlement and gaping behaviour in eastern oysters. </w:t>
      </w:r>
      <w:r w:rsidRPr="00F322C9">
        <w:rPr>
          <w:i/>
          <w:iCs/>
        </w:rPr>
        <w:t>Marine Environmental Research</w:t>
      </w:r>
      <w:r w:rsidRPr="00A8463C">
        <w:t xml:space="preserve"> </w:t>
      </w:r>
      <w:r w:rsidRPr="00F322C9">
        <w:rPr>
          <w:b/>
          <w:bCs/>
        </w:rPr>
        <w:t>2021</w:t>
      </w:r>
      <w:r>
        <w:t xml:space="preserve">, </w:t>
      </w:r>
      <w:r w:rsidRPr="00F322C9">
        <w:rPr>
          <w:i/>
          <w:iCs/>
        </w:rPr>
        <w:t>170</w:t>
      </w:r>
      <w:r w:rsidRPr="00A8463C">
        <w:t>, 105432.</w:t>
      </w:r>
    </w:p>
    <w:p w14:paraId="5B8C526B" w14:textId="77777777" w:rsidR="00EB6045" w:rsidRPr="00A2561B" w:rsidRDefault="00EB6045" w:rsidP="00EB6045">
      <w:pPr>
        <w:pStyle w:val="MDPI71References"/>
        <w:numPr>
          <w:ilvl w:val="0"/>
          <w:numId w:val="4"/>
        </w:numPr>
        <w:ind w:left="425" w:hanging="425"/>
      </w:pPr>
      <w:r w:rsidRPr="00A2561B">
        <w:t xml:space="preserve">Brown, M.T.; Dix, N.; Osborne, T.; Castle, A.; Woodward, W.; Hartnett, A.; Dunnigan, S.; Tanner, S.; McGinley, E. The Impacts of a Restoration Dredging Project and Storm Events on Water Quality in a Northeast Florida Barrier Island Estuary. </w:t>
      </w:r>
      <w:r w:rsidRPr="00F322C9">
        <w:rPr>
          <w:i/>
          <w:iCs/>
        </w:rPr>
        <w:t>Journal of Coastal Research</w:t>
      </w:r>
      <w:r w:rsidRPr="00A2561B">
        <w:t xml:space="preserve"> </w:t>
      </w:r>
      <w:r w:rsidRPr="00F322C9">
        <w:rPr>
          <w:b/>
          <w:bCs/>
        </w:rPr>
        <w:t>2023</w:t>
      </w:r>
      <w:r w:rsidRPr="00A2561B">
        <w:t xml:space="preserve">, </w:t>
      </w:r>
      <w:r w:rsidRPr="00F322C9">
        <w:rPr>
          <w:i/>
          <w:iCs/>
        </w:rPr>
        <w:t>39</w:t>
      </w:r>
      <w:r w:rsidRPr="00A2561B">
        <w:t>, doi:</w:t>
      </w:r>
      <w:hyperlink r:id="rId57" w:history="1">
        <w:r w:rsidRPr="00A2561B">
          <w:t>10.2112/JCOASTRES-D-22-00070.1</w:t>
        </w:r>
      </w:hyperlink>
      <w:r w:rsidRPr="00A2561B">
        <w:t>.</w:t>
      </w:r>
    </w:p>
    <w:p w14:paraId="3142C2F7" w14:textId="636B8F17" w:rsidR="00EB6045" w:rsidRPr="00EA13E2" w:rsidDel="00231A59" w:rsidRDefault="00EB6045" w:rsidP="00EB6045">
      <w:pPr>
        <w:pStyle w:val="MDPI71References"/>
        <w:numPr>
          <w:ilvl w:val="0"/>
          <w:numId w:val="4"/>
        </w:numPr>
        <w:ind w:left="425" w:hanging="425"/>
        <w:rPr>
          <w:del w:id="36" w:author="Dunnigan, Shannon" w:date="2024-03-15T16:07:00Z"/>
        </w:rPr>
      </w:pPr>
      <w:del w:id="37" w:author="Dunnigan, Shannon" w:date="2024-03-15T16:07:00Z">
        <w:r w:rsidRPr="00EA13E2" w:rsidDel="00231A59">
          <w:delText xml:space="preserve">Ulanowicz, R. E.; Caplins, W.C.; Dunnington, E.A. The Forecasting of Oyster Harvest in Central Chesapeake Bay. </w:delText>
        </w:r>
        <w:r w:rsidRPr="00EA13E2" w:rsidDel="00231A59">
          <w:rPr>
            <w:i/>
            <w:iCs/>
          </w:rPr>
          <w:delText xml:space="preserve">E and C Mar. Sci. </w:delText>
        </w:r>
        <w:r w:rsidRPr="00EA13E2" w:rsidDel="00231A59">
          <w:rPr>
            <w:b/>
            <w:bCs/>
          </w:rPr>
          <w:delText>1980</w:delText>
        </w:r>
        <w:r w:rsidRPr="00EA13E2" w:rsidDel="00231A59">
          <w:delText xml:space="preserve">, </w:delText>
        </w:r>
        <w:r w:rsidRPr="00EA13E2" w:rsidDel="00231A59">
          <w:rPr>
            <w:i/>
            <w:iCs/>
          </w:rPr>
          <w:delText>2</w:delText>
        </w:r>
        <w:r w:rsidRPr="00EA13E2" w:rsidDel="00231A59">
          <w:delText>: 101-106.</w:delText>
        </w:r>
      </w:del>
    </w:p>
    <w:p w14:paraId="693E4D61" w14:textId="77777777" w:rsidR="00EB6045" w:rsidRPr="00A2561B" w:rsidRDefault="00EB6045" w:rsidP="00EB6045">
      <w:pPr>
        <w:pStyle w:val="MDPI71References"/>
        <w:numPr>
          <w:ilvl w:val="0"/>
          <w:numId w:val="4"/>
        </w:numPr>
        <w:ind w:left="425" w:hanging="425"/>
      </w:pPr>
      <w:r w:rsidRPr="00A2561B">
        <w:t xml:space="preserve">Kyzar, T.; Safak, I.; Cebrian, J.; Clark, M.W.; Dix, N.; Dietz, K.; Gittman, R.K.; Jaeger, J.; Radabaugh, K.R.; Roddenberry, A.; et al. Challenges and Opportunities for Sustaining Coastal Wetlands and Oyster Reefs in the Southeastern United States. </w:t>
      </w:r>
      <w:r w:rsidRPr="00F322C9">
        <w:rPr>
          <w:i/>
          <w:iCs/>
        </w:rPr>
        <w:t>Journal of Environmental Management</w:t>
      </w:r>
      <w:r w:rsidRPr="00A2561B">
        <w:t xml:space="preserve"> </w:t>
      </w:r>
      <w:r w:rsidRPr="00F322C9">
        <w:rPr>
          <w:b/>
          <w:bCs/>
        </w:rPr>
        <w:t>2021</w:t>
      </w:r>
      <w:r w:rsidRPr="00A2561B">
        <w:t xml:space="preserve">, </w:t>
      </w:r>
      <w:r w:rsidRPr="00F322C9">
        <w:rPr>
          <w:i/>
          <w:iCs/>
        </w:rPr>
        <w:t>296</w:t>
      </w:r>
      <w:r w:rsidRPr="00A2561B">
        <w:t>, 113178, doi:</w:t>
      </w:r>
      <w:hyperlink r:id="rId58" w:history="1">
        <w:r w:rsidRPr="00A2561B">
          <w:t>10.1016/j.jenvman.2021.113178</w:t>
        </w:r>
      </w:hyperlink>
      <w:r w:rsidRPr="00A2561B">
        <w:t>.</w:t>
      </w:r>
    </w:p>
    <w:p w14:paraId="162B5F4D" w14:textId="77777777" w:rsidR="00EB6045" w:rsidRDefault="00EB6045" w:rsidP="00EB6045">
      <w:pPr>
        <w:pStyle w:val="MDPI71References"/>
        <w:numPr>
          <w:ilvl w:val="0"/>
          <w:numId w:val="4"/>
        </w:numPr>
        <w:ind w:left="418" w:hanging="418"/>
      </w:pPr>
      <w:r>
        <w:t>Frazel, D.W. Site Profile of the Guana Tolomato Matanzas National Estuarine Research Reserve. Ponte Vedra, FL, USA; 2009, 151pp.</w:t>
      </w:r>
    </w:p>
    <w:p w14:paraId="18F3D761" w14:textId="77777777" w:rsidR="00EB6045" w:rsidRDefault="00EB6045" w:rsidP="00EB6045">
      <w:pPr>
        <w:pStyle w:val="MDPI71References"/>
        <w:numPr>
          <w:ilvl w:val="0"/>
          <w:numId w:val="4"/>
        </w:numPr>
        <w:ind w:left="425" w:hanging="425"/>
      </w:pPr>
      <w:r w:rsidRPr="00A2561B">
        <w:t xml:space="preserve">Zu Ermgassen, P.S.E.; Spalding, M.D.; Blake, B.; Coen, L.D.; Dumbauld, B.; Geiger, S.; Grabowski, J.H.; Grizzle, R.; Luckenbach, M.; McGraw, K.; et al. Historical Ecology with Real Numbers: Past and Present Extent and Biomass of an Imperiled Estuarine Habitat. </w:t>
      </w:r>
      <w:r w:rsidRPr="00F322C9">
        <w:rPr>
          <w:i/>
          <w:iCs/>
        </w:rPr>
        <w:t>Proc. R. Soc. B</w:t>
      </w:r>
      <w:r w:rsidRPr="00A2561B">
        <w:t xml:space="preserve">. </w:t>
      </w:r>
      <w:r w:rsidRPr="00F322C9">
        <w:rPr>
          <w:b/>
          <w:bCs/>
        </w:rPr>
        <w:t>2012</w:t>
      </w:r>
      <w:r w:rsidRPr="00A2561B">
        <w:t xml:space="preserve">, </w:t>
      </w:r>
      <w:r w:rsidRPr="00F322C9">
        <w:rPr>
          <w:i/>
          <w:iCs/>
        </w:rPr>
        <w:t>279</w:t>
      </w:r>
      <w:r w:rsidRPr="00A2561B">
        <w:t>, 3393–3400, doi:</w:t>
      </w:r>
      <w:hyperlink r:id="rId59" w:history="1">
        <w:r w:rsidRPr="00A2561B">
          <w:t>10.1098/rspb.2012.0313</w:t>
        </w:r>
      </w:hyperlink>
      <w:r>
        <w:t>.</w:t>
      </w:r>
    </w:p>
    <w:p w14:paraId="5D9A65E0" w14:textId="77777777" w:rsidR="00EB6045" w:rsidRPr="00EA13E2" w:rsidRDefault="00EB6045" w:rsidP="00EB6045">
      <w:pPr>
        <w:pStyle w:val="MDPI71References"/>
        <w:numPr>
          <w:ilvl w:val="0"/>
          <w:numId w:val="0"/>
        </w:numPr>
      </w:pPr>
    </w:p>
    <w:p w14:paraId="64ECB865" w14:textId="77777777" w:rsidR="00862C72" w:rsidRPr="003406F3" w:rsidRDefault="00862C72" w:rsidP="002521A5">
      <w:pPr>
        <w:pStyle w:val="MDPI71References"/>
        <w:numPr>
          <w:ilvl w:val="0"/>
          <w:numId w:val="0"/>
        </w:numPr>
      </w:pPr>
    </w:p>
    <w:p w14:paraId="1F1768EB" w14:textId="77777777" w:rsidR="00A47F7F" w:rsidRDefault="00A47F7F">
      <w:pPr>
        <w:pStyle w:val="MDPI71References"/>
        <w:numPr>
          <w:ilvl w:val="0"/>
          <w:numId w:val="0"/>
        </w:numPr>
      </w:pPr>
    </w:p>
    <w:p w14:paraId="5CDD8D3E" w14:textId="4D40AB33" w:rsidR="007366DB" w:rsidRPr="00EB6045" w:rsidRDefault="007366DB" w:rsidP="00EB6045">
      <w:pPr>
        <w:spacing w:line="240" w:lineRule="auto"/>
        <w:rPr>
          <w:rFonts w:ascii="Times New Roman" w:hAnsi="Times New Roman"/>
          <w:color w:val="auto"/>
        </w:rPr>
      </w:pPr>
    </w:p>
    <w:sectPr w:rsidR="007366DB" w:rsidRPr="00EB6045" w:rsidSect="00E36F46">
      <w:headerReference w:type="even" r:id="rId60"/>
      <w:headerReference w:type="default" r:id="rId61"/>
      <w:footerReference w:type="default" r:id="rId62"/>
      <w:headerReference w:type="first" r:id="rId63"/>
      <w:footerReference w:type="first" r:id="rId6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26F56" w14:textId="77777777" w:rsidR="00E36F46" w:rsidRDefault="00E36F46">
      <w:pPr>
        <w:spacing w:line="240" w:lineRule="auto"/>
      </w:pPr>
      <w:r>
        <w:separator/>
      </w:r>
    </w:p>
  </w:endnote>
  <w:endnote w:type="continuationSeparator" w:id="0">
    <w:p w14:paraId="05207575" w14:textId="77777777" w:rsidR="00E36F46" w:rsidRDefault="00E36F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E4F0" w14:textId="77777777" w:rsidR="00C60AF5" w:rsidRPr="00591A13" w:rsidRDefault="00C60AF5" w:rsidP="00FA6861">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E900" w14:textId="77777777" w:rsidR="00C60AF5" w:rsidRDefault="00C60AF5" w:rsidP="00E14897">
    <w:pPr>
      <w:pBdr>
        <w:top w:val="single" w:sz="4" w:space="0" w:color="000000"/>
      </w:pBdr>
      <w:tabs>
        <w:tab w:val="right" w:pos="8844"/>
      </w:tabs>
      <w:adjustRightInd w:val="0"/>
      <w:snapToGrid w:val="0"/>
      <w:spacing w:before="480" w:line="100" w:lineRule="exact"/>
      <w:jc w:val="left"/>
      <w:rPr>
        <w:i/>
        <w:sz w:val="16"/>
        <w:szCs w:val="16"/>
        <w:lang w:val="it-IT"/>
      </w:rPr>
    </w:pPr>
  </w:p>
  <w:p w14:paraId="4C7182F6" w14:textId="77777777" w:rsidR="00C60AF5" w:rsidRPr="00372FCD" w:rsidRDefault="00C60AF5" w:rsidP="002B6EA5">
    <w:pPr>
      <w:tabs>
        <w:tab w:val="right" w:pos="10466"/>
      </w:tabs>
      <w:adjustRightInd w:val="0"/>
      <w:snapToGrid w:val="0"/>
      <w:spacing w:line="240" w:lineRule="auto"/>
      <w:rPr>
        <w:sz w:val="16"/>
        <w:szCs w:val="16"/>
        <w:lang w:val="fr-CH"/>
      </w:rPr>
    </w:pPr>
    <w:r w:rsidRPr="00A53BAD">
      <w:rPr>
        <w:i/>
        <w:sz w:val="16"/>
        <w:szCs w:val="16"/>
        <w:lang w:val="it-IT"/>
      </w:rPr>
      <w:t xml:space="preserve">J. Mar. Sci. Eng. </w:t>
    </w:r>
    <w:r>
      <w:rPr>
        <w:b/>
        <w:bCs/>
        <w:iCs/>
        <w:sz w:val="16"/>
        <w:szCs w:val="16"/>
        <w:lang w:val="it-IT"/>
      </w:rPr>
      <w:t>2024</w:t>
    </w:r>
    <w:r w:rsidRPr="00812671">
      <w:rPr>
        <w:bCs/>
        <w:iCs/>
        <w:sz w:val="16"/>
        <w:szCs w:val="16"/>
        <w:lang w:val="it-IT"/>
      </w:rPr>
      <w:t>,</w:t>
    </w:r>
    <w:r>
      <w:rPr>
        <w:bCs/>
        <w:i/>
        <w:iCs/>
        <w:sz w:val="16"/>
        <w:szCs w:val="16"/>
        <w:lang w:val="it-IT"/>
      </w:rPr>
      <w:t xml:space="preserve"> 12</w:t>
    </w:r>
    <w:r w:rsidRPr="00812671">
      <w:rPr>
        <w:bCs/>
        <w:iCs/>
        <w:sz w:val="16"/>
        <w:szCs w:val="16"/>
        <w:lang w:val="it-IT"/>
      </w:rPr>
      <w:t xml:space="preserve">, </w:t>
    </w:r>
    <w:r>
      <w:rPr>
        <w:bCs/>
        <w:iCs/>
        <w:sz w:val="16"/>
        <w:szCs w:val="16"/>
        <w:lang w:val="it-IT"/>
      </w:rPr>
      <w:t>x. https://doi.org/10.3390/xxxxx</w:t>
    </w:r>
    <w:r w:rsidRPr="00372FCD">
      <w:rPr>
        <w:sz w:val="16"/>
        <w:szCs w:val="16"/>
        <w:lang w:val="fr-CH"/>
      </w:rPr>
      <w:tab/>
      <w:t>www.mdpi.com/journal/</w:t>
    </w:r>
    <w:r w:rsidRPr="00A53BAD">
      <w:rPr>
        <w:sz w:val="16"/>
        <w:szCs w:val="16"/>
        <w:lang w:val="it-IT"/>
      </w:rPr>
      <w:t>jmse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D4EFF" w14:textId="77777777" w:rsidR="00E36F46" w:rsidRDefault="00E36F46">
      <w:pPr>
        <w:spacing w:line="240" w:lineRule="auto"/>
      </w:pPr>
      <w:r>
        <w:separator/>
      </w:r>
    </w:p>
  </w:footnote>
  <w:footnote w:type="continuationSeparator" w:id="0">
    <w:p w14:paraId="1BA1BA1A" w14:textId="77777777" w:rsidR="00E36F46" w:rsidRDefault="00E36F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2CB3F" w14:textId="77777777" w:rsidR="00C60AF5" w:rsidRDefault="00C60AF5" w:rsidP="00FA686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E1132" w14:textId="77777777" w:rsidR="00C60AF5" w:rsidRDefault="00C60AF5" w:rsidP="002B6EA5">
    <w:pPr>
      <w:tabs>
        <w:tab w:val="right" w:pos="10466"/>
      </w:tabs>
      <w:adjustRightInd w:val="0"/>
      <w:snapToGrid w:val="0"/>
      <w:spacing w:line="240" w:lineRule="auto"/>
      <w:rPr>
        <w:sz w:val="16"/>
      </w:rPr>
    </w:pPr>
    <w:r>
      <w:rPr>
        <w:i/>
        <w:sz w:val="16"/>
      </w:rPr>
      <w:t xml:space="preserve">J. Mar. Sci. Eng. </w:t>
    </w:r>
    <w:r>
      <w:rPr>
        <w:b/>
        <w:sz w:val="16"/>
      </w:rPr>
      <w:t>2024</w:t>
    </w:r>
    <w:r w:rsidRPr="00812671">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436A3A7" w14:textId="77777777" w:rsidR="00C60AF5" w:rsidRPr="00E74B43" w:rsidRDefault="00C60AF5" w:rsidP="00E1489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C60AF5" w:rsidRPr="002B6EA5" w14:paraId="6AFFAB2F" w14:textId="77777777" w:rsidTr="008F54E3">
      <w:trPr>
        <w:trHeight w:val="686"/>
      </w:trPr>
      <w:tc>
        <w:tcPr>
          <w:tcW w:w="3679" w:type="dxa"/>
          <w:shd w:val="clear" w:color="auto" w:fill="auto"/>
          <w:vAlign w:val="center"/>
        </w:tcPr>
        <w:p w14:paraId="5FF2616F" w14:textId="77777777" w:rsidR="00C60AF5" w:rsidRPr="00754C37" w:rsidRDefault="00C60AF5" w:rsidP="002B6EA5">
          <w:pPr>
            <w:pStyle w:val="Header"/>
            <w:pBdr>
              <w:bottom w:val="none" w:sz="0" w:space="0" w:color="auto"/>
            </w:pBdr>
            <w:jc w:val="left"/>
            <w:rPr>
              <w:rFonts w:eastAsia="DengXian"/>
              <w:b/>
              <w:bCs/>
            </w:rPr>
          </w:pPr>
          <w:r w:rsidRPr="00754C37">
            <w:rPr>
              <w:rFonts w:eastAsia="DengXian"/>
              <w:b/>
              <w:bCs/>
              <w:noProof/>
            </w:rPr>
            <w:drawing>
              <wp:inline distT="0" distB="0" distL="0" distR="0" wp14:anchorId="5416E8F3" wp14:editId="0DF3A286">
                <wp:extent cx="1503045" cy="436245"/>
                <wp:effectExtent l="0" t="0" r="0" b="0"/>
                <wp:docPr id="1" name="Picture 3" descr="C:\Users\home\AppData\Local\Temp\HZ$D.082.3337\JM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37\JMSE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045" cy="436245"/>
                        </a:xfrm>
                        <a:prstGeom prst="rect">
                          <a:avLst/>
                        </a:prstGeom>
                        <a:noFill/>
                        <a:ln>
                          <a:noFill/>
                        </a:ln>
                      </pic:spPr>
                    </pic:pic>
                  </a:graphicData>
                </a:graphic>
              </wp:inline>
            </w:drawing>
          </w:r>
        </w:p>
      </w:tc>
      <w:tc>
        <w:tcPr>
          <w:tcW w:w="4535" w:type="dxa"/>
          <w:shd w:val="clear" w:color="auto" w:fill="auto"/>
          <w:vAlign w:val="center"/>
        </w:tcPr>
        <w:p w14:paraId="7090B7A9" w14:textId="77777777" w:rsidR="00C60AF5" w:rsidRPr="00754C37" w:rsidRDefault="00C60AF5" w:rsidP="002B6EA5">
          <w:pPr>
            <w:pStyle w:val="Header"/>
            <w:pBdr>
              <w:bottom w:val="none" w:sz="0" w:space="0" w:color="auto"/>
            </w:pBdr>
            <w:rPr>
              <w:rFonts w:eastAsia="DengXian"/>
              <w:b/>
              <w:bCs/>
            </w:rPr>
          </w:pPr>
        </w:p>
      </w:tc>
      <w:tc>
        <w:tcPr>
          <w:tcW w:w="2273" w:type="dxa"/>
          <w:shd w:val="clear" w:color="auto" w:fill="auto"/>
          <w:vAlign w:val="center"/>
        </w:tcPr>
        <w:p w14:paraId="7AE2D483" w14:textId="77777777" w:rsidR="00C60AF5" w:rsidRPr="00754C37" w:rsidRDefault="00C60AF5" w:rsidP="008F54E3">
          <w:pPr>
            <w:pStyle w:val="Header"/>
            <w:pBdr>
              <w:bottom w:val="none" w:sz="0" w:space="0" w:color="auto"/>
            </w:pBdr>
            <w:jc w:val="right"/>
            <w:rPr>
              <w:rFonts w:eastAsia="DengXian"/>
              <w:b/>
              <w:bCs/>
            </w:rPr>
          </w:pPr>
          <w:r>
            <w:rPr>
              <w:rFonts w:eastAsia="DengXian"/>
              <w:b/>
              <w:bCs/>
              <w:noProof/>
            </w:rPr>
            <w:drawing>
              <wp:inline distT="0" distB="0" distL="0" distR="0" wp14:anchorId="56AEA5E7" wp14:editId="051F63BE">
                <wp:extent cx="540000" cy="360000"/>
                <wp:effectExtent l="0" t="0" r="0" b="2540"/>
                <wp:docPr id="1202156626" name="Picture 1"/>
                <wp:cNvGraphicFramePr/>
                <a:graphic xmlns:a="http://schemas.openxmlformats.org/drawingml/2006/main">
                  <a:graphicData uri="http://schemas.openxmlformats.org/drawingml/2006/picture">
                    <pic:pic xmlns:pic="http://schemas.openxmlformats.org/drawingml/2006/picture">
                      <pic:nvPicPr>
                        <pic:cNvPr id="1202156626" name=""/>
                        <pic:cNvPicPr/>
                      </pic:nvPicPr>
                      <pic:blipFill>
                        <a:blip r:embed="rId2"/>
                        <a:stretch>
                          <a:fillRect/>
                        </a:stretch>
                      </pic:blipFill>
                      <pic:spPr>
                        <a:xfrm>
                          <a:off x="0" y="0"/>
                          <a:ext cx="540000" cy="360000"/>
                        </a:xfrm>
                        <a:prstGeom prst="rect">
                          <a:avLst/>
                        </a:prstGeom>
                      </pic:spPr>
                    </pic:pic>
                  </a:graphicData>
                </a:graphic>
              </wp:inline>
            </w:drawing>
          </w:r>
        </w:p>
      </w:tc>
    </w:tr>
  </w:tbl>
  <w:p w14:paraId="6D57252E" w14:textId="77777777" w:rsidR="00C60AF5" w:rsidRPr="007B21D2" w:rsidRDefault="00C60AF5" w:rsidP="00E1489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B4A1E"/>
    <w:multiLevelType w:val="hybridMultilevel"/>
    <w:tmpl w:val="AE6E2426"/>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B468F5"/>
    <w:multiLevelType w:val="hybridMultilevel"/>
    <w:tmpl w:val="BAB69230"/>
    <w:lvl w:ilvl="0" w:tplc="3E34B0E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C45AF"/>
    <w:multiLevelType w:val="hybridMultilevel"/>
    <w:tmpl w:val="18CCB54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1C436A34"/>
    <w:multiLevelType w:val="hybridMultilevel"/>
    <w:tmpl w:val="D314209E"/>
    <w:lvl w:ilvl="0" w:tplc="B56091CC">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AE6E2426"/>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F55044"/>
    <w:multiLevelType w:val="hybridMultilevel"/>
    <w:tmpl w:val="F240288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0" w15:restartNumberingAfterBreak="0">
    <w:nsid w:val="485C3820"/>
    <w:multiLevelType w:val="hybridMultilevel"/>
    <w:tmpl w:val="B0A2A38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4AA1419B"/>
    <w:multiLevelType w:val="hybridMultilevel"/>
    <w:tmpl w:val="F39EB6AE"/>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C81C96"/>
    <w:multiLevelType w:val="hybridMultilevel"/>
    <w:tmpl w:val="31CCE488"/>
    <w:lvl w:ilvl="0" w:tplc="AED46DAE">
      <w:start w:val="4"/>
      <w:numFmt w:val="bullet"/>
      <w:lvlText w:val="-"/>
      <w:lvlJc w:val="left"/>
      <w:pPr>
        <w:ind w:left="3393" w:hanging="360"/>
      </w:pPr>
      <w:rPr>
        <w:rFonts w:ascii="Palatino Linotype" w:eastAsia="Times New Roman" w:hAnsi="Palatino Linotype" w:cs="Times New Roman" w:hint="default"/>
      </w:rPr>
    </w:lvl>
    <w:lvl w:ilvl="1" w:tplc="04090003" w:tentative="1">
      <w:start w:val="1"/>
      <w:numFmt w:val="bullet"/>
      <w:lvlText w:val="o"/>
      <w:lvlJc w:val="left"/>
      <w:pPr>
        <w:ind w:left="4113" w:hanging="360"/>
      </w:pPr>
      <w:rPr>
        <w:rFonts w:ascii="Courier New" w:hAnsi="Courier New" w:cs="Courier New" w:hint="default"/>
      </w:rPr>
    </w:lvl>
    <w:lvl w:ilvl="2" w:tplc="04090005" w:tentative="1">
      <w:start w:val="1"/>
      <w:numFmt w:val="bullet"/>
      <w:lvlText w:val=""/>
      <w:lvlJc w:val="left"/>
      <w:pPr>
        <w:ind w:left="4833" w:hanging="360"/>
      </w:pPr>
      <w:rPr>
        <w:rFonts w:ascii="Wingdings" w:hAnsi="Wingdings" w:hint="default"/>
      </w:rPr>
    </w:lvl>
    <w:lvl w:ilvl="3" w:tplc="04090001" w:tentative="1">
      <w:start w:val="1"/>
      <w:numFmt w:val="bullet"/>
      <w:lvlText w:val=""/>
      <w:lvlJc w:val="left"/>
      <w:pPr>
        <w:ind w:left="5553" w:hanging="360"/>
      </w:pPr>
      <w:rPr>
        <w:rFonts w:ascii="Symbol" w:hAnsi="Symbol" w:hint="default"/>
      </w:rPr>
    </w:lvl>
    <w:lvl w:ilvl="4" w:tplc="04090003" w:tentative="1">
      <w:start w:val="1"/>
      <w:numFmt w:val="bullet"/>
      <w:lvlText w:val="o"/>
      <w:lvlJc w:val="left"/>
      <w:pPr>
        <w:ind w:left="6273" w:hanging="360"/>
      </w:pPr>
      <w:rPr>
        <w:rFonts w:ascii="Courier New" w:hAnsi="Courier New" w:cs="Courier New" w:hint="default"/>
      </w:rPr>
    </w:lvl>
    <w:lvl w:ilvl="5" w:tplc="04090005" w:tentative="1">
      <w:start w:val="1"/>
      <w:numFmt w:val="bullet"/>
      <w:lvlText w:val=""/>
      <w:lvlJc w:val="left"/>
      <w:pPr>
        <w:ind w:left="6993" w:hanging="360"/>
      </w:pPr>
      <w:rPr>
        <w:rFonts w:ascii="Wingdings" w:hAnsi="Wingdings" w:hint="default"/>
      </w:rPr>
    </w:lvl>
    <w:lvl w:ilvl="6" w:tplc="04090001" w:tentative="1">
      <w:start w:val="1"/>
      <w:numFmt w:val="bullet"/>
      <w:lvlText w:val=""/>
      <w:lvlJc w:val="left"/>
      <w:pPr>
        <w:ind w:left="7713" w:hanging="360"/>
      </w:pPr>
      <w:rPr>
        <w:rFonts w:ascii="Symbol" w:hAnsi="Symbol" w:hint="default"/>
      </w:rPr>
    </w:lvl>
    <w:lvl w:ilvl="7" w:tplc="04090003" w:tentative="1">
      <w:start w:val="1"/>
      <w:numFmt w:val="bullet"/>
      <w:lvlText w:val="o"/>
      <w:lvlJc w:val="left"/>
      <w:pPr>
        <w:ind w:left="8433" w:hanging="360"/>
      </w:pPr>
      <w:rPr>
        <w:rFonts w:ascii="Courier New" w:hAnsi="Courier New" w:cs="Courier New" w:hint="default"/>
      </w:rPr>
    </w:lvl>
    <w:lvl w:ilvl="8" w:tplc="04090005" w:tentative="1">
      <w:start w:val="1"/>
      <w:numFmt w:val="bullet"/>
      <w:lvlText w:val=""/>
      <w:lvlJc w:val="left"/>
      <w:pPr>
        <w:ind w:left="9153" w:hanging="360"/>
      </w:pPr>
      <w:rPr>
        <w:rFonts w:ascii="Wingdings" w:hAnsi="Wingdings" w:hint="default"/>
      </w:rPr>
    </w:lvl>
  </w:abstractNum>
  <w:abstractNum w:abstractNumId="16" w15:restartNumberingAfterBreak="0">
    <w:nsid w:val="797F4BCF"/>
    <w:multiLevelType w:val="hybridMultilevel"/>
    <w:tmpl w:val="2B3E4D74"/>
    <w:lvl w:ilvl="0" w:tplc="D4B01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7" w15:restartNumberingAfterBreak="0">
    <w:nsid w:val="7E5E35AC"/>
    <w:multiLevelType w:val="hybridMultilevel"/>
    <w:tmpl w:val="CAFCBE8E"/>
    <w:lvl w:ilvl="0" w:tplc="A4B06AE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5758040">
    <w:abstractNumId w:val="7"/>
  </w:num>
  <w:num w:numId="2" w16cid:durableId="808013828">
    <w:abstractNumId w:val="9"/>
  </w:num>
  <w:num w:numId="3" w16cid:durableId="683214912">
    <w:abstractNumId w:val="5"/>
  </w:num>
  <w:num w:numId="4" w16cid:durableId="2116290894">
    <w:abstractNumId w:val="5"/>
  </w:num>
  <w:num w:numId="5" w16cid:durableId="641428425">
    <w:abstractNumId w:val="8"/>
  </w:num>
  <w:num w:numId="6" w16cid:durableId="1669210697">
    <w:abstractNumId w:val="13"/>
  </w:num>
  <w:num w:numId="7" w16cid:durableId="1474831307">
    <w:abstractNumId w:val="4"/>
  </w:num>
  <w:num w:numId="8" w16cid:durableId="1550074159">
    <w:abstractNumId w:val="13"/>
  </w:num>
  <w:num w:numId="9" w16cid:durableId="1696686393">
    <w:abstractNumId w:val="4"/>
  </w:num>
  <w:num w:numId="10" w16cid:durableId="649596680">
    <w:abstractNumId w:val="13"/>
  </w:num>
  <w:num w:numId="11" w16cid:durableId="1553730032">
    <w:abstractNumId w:val="4"/>
  </w:num>
  <w:num w:numId="12" w16cid:durableId="612204241">
    <w:abstractNumId w:val="14"/>
  </w:num>
  <w:num w:numId="13" w16cid:durableId="341664646">
    <w:abstractNumId w:val="13"/>
  </w:num>
  <w:num w:numId="14" w16cid:durableId="308245792">
    <w:abstractNumId w:val="4"/>
  </w:num>
  <w:num w:numId="15" w16cid:durableId="1760324132">
    <w:abstractNumId w:val="1"/>
  </w:num>
  <w:num w:numId="16" w16cid:durableId="883372447">
    <w:abstractNumId w:val="12"/>
  </w:num>
  <w:num w:numId="17" w16cid:durableId="1206062450">
    <w:abstractNumId w:val="1"/>
  </w:num>
  <w:num w:numId="18" w16cid:durableId="1807507717">
    <w:abstractNumId w:val="13"/>
  </w:num>
  <w:num w:numId="19" w16cid:durableId="305622706">
    <w:abstractNumId w:val="4"/>
  </w:num>
  <w:num w:numId="20" w16cid:durableId="877623263">
    <w:abstractNumId w:val="1"/>
  </w:num>
  <w:num w:numId="21" w16cid:durableId="1976982980">
    <w:abstractNumId w:val="3"/>
  </w:num>
  <w:num w:numId="22" w16cid:durableId="1704944582">
    <w:abstractNumId w:val="16"/>
  </w:num>
  <w:num w:numId="23" w16cid:durableId="1978946329">
    <w:abstractNumId w:val="17"/>
  </w:num>
  <w:num w:numId="24" w16cid:durableId="1852142647">
    <w:abstractNumId w:val="6"/>
  </w:num>
  <w:num w:numId="25" w16cid:durableId="1351419485">
    <w:abstractNumId w:val="10"/>
  </w:num>
  <w:num w:numId="26" w16cid:durableId="1625038771">
    <w:abstractNumId w:val="17"/>
  </w:num>
  <w:num w:numId="27" w16cid:durableId="130296310">
    <w:abstractNumId w:val="17"/>
  </w:num>
  <w:num w:numId="28" w16cid:durableId="1036657527">
    <w:abstractNumId w:val="15"/>
  </w:num>
  <w:num w:numId="29" w16cid:durableId="458303412">
    <w:abstractNumId w:val="17"/>
  </w:num>
  <w:num w:numId="30" w16cid:durableId="52628604">
    <w:abstractNumId w:val="2"/>
  </w:num>
  <w:num w:numId="31" w16cid:durableId="511380736">
    <w:abstractNumId w:val="11"/>
  </w:num>
  <w:num w:numId="32" w16cid:durableId="1140541554">
    <w:abstractNumId w:val="17"/>
  </w:num>
  <w:num w:numId="33" w16cid:durableId="1331788011">
    <w:abstractNumId w:val="17"/>
  </w:num>
  <w:num w:numId="34" w16cid:durableId="768622918">
    <w:abstractNumId w:val="0"/>
  </w:num>
  <w:num w:numId="35" w16cid:durableId="508641712">
    <w:abstractNumId w:val="17"/>
  </w:num>
  <w:num w:numId="36" w16cid:durableId="226111742">
    <w:abstractNumId w:val="17"/>
  </w:num>
  <w:num w:numId="37" w16cid:durableId="312830301">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nnigan, Shannon">
    <w15:presenceInfo w15:providerId="AD" w15:userId="S::Shannon.Dunnigan@dep.state.fl.us::855a10f4-c4e6-4438-a479-e9d285e8a5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FD"/>
    <w:rsid w:val="00000932"/>
    <w:rsid w:val="00004CEC"/>
    <w:rsid w:val="000075B7"/>
    <w:rsid w:val="00007708"/>
    <w:rsid w:val="00010F28"/>
    <w:rsid w:val="00017260"/>
    <w:rsid w:val="00021FEE"/>
    <w:rsid w:val="000220AC"/>
    <w:rsid w:val="0002547D"/>
    <w:rsid w:val="000304F7"/>
    <w:rsid w:val="00040BF5"/>
    <w:rsid w:val="00044B93"/>
    <w:rsid w:val="00046F08"/>
    <w:rsid w:val="000478AE"/>
    <w:rsid w:val="00050626"/>
    <w:rsid w:val="00051982"/>
    <w:rsid w:val="0005725A"/>
    <w:rsid w:val="00057459"/>
    <w:rsid w:val="000575D7"/>
    <w:rsid w:val="000652DC"/>
    <w:rsid w:val="00067BD3"/>
    <w:rsid w:val="00076591"/>
    <w:rsid w:val="00080DF4"/>
    <w:rsid w:val="000818BB"/>
    <w:rsid w:val="00086D4A"/>
    <w:rsid w:val="00091868"/>
    <w:rsid w:val="00092C69"/>
    <w:rsid w:val="00092E16"/>
    <w:rsid w:val="000A0E92"/>
    <w:rsid w:val="000A4501"/>
    <w:rsid w:val="000A6935"/>
    <w:rsid w:val="000B3B2E"/>
    <w:rsid w:val="000B53E7"/>
    <w:rsid w:val="000C2A24"/>
    <w:rsid w:val="000C65A5"/>
    <w:rsid w:val="000C7742"/>
    <w:rsid w:val="000D5298"/>
    <w:rsid w:val="000D56DC"/>
    <w:rsid w:val="000D73AC"/>
    <w:rsid w:val="000E06F4"/>
    <w:rsid w:val="000E0D82"/>
    <w:rsid w:val="000E5278"/>
    <w:rsid w:val="000E6015"/>
    <w:rsid w:val="000F45E8"/>
    <w:rsid w:val="000F7256"/>
    <w:rsid w:val="00101043"/>
    <w:rsid w:val="00101EAB"/>
    <w:rsid w:val="00104112"/>
    <w:rsid w:val="001050D0"/>
    <w:rsid w:val="0010747B"/>
    <w:rsid w:val="001101B0"/>
    <w:rsid w:val="001143BB"/>
    <w:rsid w:val="0011552B"/>
    <w:rsid w:val="0011603F"/>
    <w:rsid w:val="00117ADA"/>
    <w:rsid w:val="0012334A"/>
    <w:rsid w:val="00126D19"/>
    <w:rsid w:val="001277BF"/>
    <w:rsid w:val="00130B25"/>
    <w:rsid w:val="00131BFE"/>
    <w:rsid w:val="0013240F"/>
    <w:rsid w:val="00132795"/>
    <w:rsid w:val="00133676"/>
    <w:rsid w:val="00133EA8"/>
    <w:rsid w:val="001401B6"/>
    <w:rsid w:val="00143760"/>
    <w:rsid w:val="00144DEB"/>
    <w:rsid w:val="00147BF2"/>
    <w:rsid w:val="00156CEC"/>
    <w:rsid w:val="00157E7C"/>
    <w:rsid w:val="00171D95"/>
    <w:rsid w:val="001722AB"/>
    <w:rsid w:val="00177126"/>
    <w:rsid w:val="0017794B"/>
    <w:rsid w:val="0018024A"/>
    <w:rsid w:val="001838B0"/>
    <w:rsid w:val="00186909"/>
    <w:rsid w:val="001954EA"/>
    <w:rsid w:val="001A3D8E"/>
    <w:rsid w:val="001A4D3A"/>
    <w:rsid w:val="001A51FC"/>
    <w:rsid w:val="001A774C"/>
    <w:rsid w:val="001B08D9"/>
    <w:rsid w:val="001B3718"/>
    <w:rsid w:val="001B431E"/>
    <w:rsid w:val="001B4AC4"/>
    <w:rsid w:val="001B54F5"/>
    <w:rsid w:val="001B7350"/>
    <w:rsid w:val="001B776C"/>
    <w:rsid w:val="001B7C04"/>
    <w:rsid w:val="001C0AA1"/>
    <w:rsid w:val="001C2143"/>
    <w:rsid w:val="001C7B23"/>
    <w:rsid w:val="001D00F2"/>
    <w:rsid w:val="001D12BD"/>
    <w:rsid w:val="001D5F97"/>
    <w:rsid w:val="001D72B8"/>
    <w:rsid w:val="001E1B4F"/>
    <w:rsid w:val="001E2AEB"/>
    <w:rsid w:val="001E5357"/>
    <w:rsid w:val="001E67C5"/>
    <w:rsid w:val="001E7677"/>
    <w:rsid w:val="001F151A"/>
    <w:rsid w:val="001F193B"/>
    <w:rsid w:val="001F297F"/>
    <w:rsid w:val="00204318"/>
    <w:rsid w:val="0021236B"/>
    <w:rsid w:val="00214E45"/>
    <w:rsid w:val="00217165"/>
    <w:rsid w:val="00221439"/>
    <w:rsid w:val="00221AA8"/>
    <w:rsid w:val="00222C23"/>
    <w:rsid w:val="00223CB9"/>
    <w:rsid w:val="00226532"/>
    <w:rsid w:val="00226B6A"/>
    <w:rsid w:val="00226D97"/>
    <w:rsid w:val="00231A59"/>
    <w:rsid w:val="002329D9"/>
    <w:rsid w:val="00232EDC"/>
    <w:rsid w:val="002345C2"/>
    <w:rsid w:val="002346ED"/>
    <w:rsid w:val="00234DC6"/>
    <w:rsid w:val="00234EF2"/>
    <w:rsid w:val="002351AA"/>
    <w:rsid w:val="002365DF"/>
    <w:rsid w:val="00237590"/>
    <w:rsid w:val="00241678"/>
    <w:rsid w:val="00242138"/>
    <w:rsid w:val="002521A5"/>
    <w:rsid w:val="00254FEF"/>
    <w:rsid w:val="002563F0"/>
    <w:rsid w:val="00257758"/>
    <w:rsid w:val="00270D15"/>
    <w:rsid w:val="00276247"/>
    <w:rsid w:val="00276E3A"/>
    <w:rsid w:val="00276ED8"/>
    <w:rsid w:val="00276F65"/>
    <w:rsid w:val="00277C90"/>
    <w:rsid w:val="00280FDA"/>
    <w:rsid w:val="002811C8"/>
    <w:rsid w:val="00282A3D"/>
    <w:rsid w:val="002878AC"/>
    <w:rsid w:val="0029071E"/>
    <w:rsid w:val="00294401"/>
    <w:rsid w:val="002A03DF"/>
    <w:rsid w:val="002A4156"/>
    <w:rsid w:val="002A5893"/>
    <w:rsid w:val="002A7E0A"/>
    <w:rsid w:val="002B240F"/>
    <w:rsid w:val="002B5A64"/>
    <w:rsid w:val="002B6EA5"/>
    <w:rsid w:val="002C6121"/>
    <w:rsid w:val="002D036E"/>
    <w:rsid w:val="002D2B70"/>
    <w:rsid w:val="002D4783"/>
    <w:rsid w:val="002E2CD6"/>
    <w:rsid w:val="002E2D26"/>
    <w:rsid w:val="002E572E"/>
    <w:rsid w:val="002E619D"/>
    <w:rsid w:val="002F009D"/>
    <w:rsid w:val="002F5BEF"/>
    <w:rsid w:val="00302325"/>
    <w:rsid w:val="0030257D"/>
    <w:rsid w:val="00304CA2"/>
    <w:rsid w:val="0030717B"/>
    <w:rsid w:val="0030780D"/>
    <w:rsid w:val="00310C53"/>
    <w:rsid w:val="00312A6B"/>
    <w:rsid w:val="00326141"/>
    <w:rsid w:val="00326F2B"/>
    <w:rsid w:val="003308A6"/>
    <w:rsid w:val="00333072"/>
    <w:rsid w:val="003357F5"/>
    <w:rsid w:val="00337877"/>
    <w:rsid w:val="003406F3"/>
    <w:rsid w:val="00344D6A"/>
    <w:rsid w:val="003474F3"/>
    <w:rsid w:val="00351345"/>
    <w:rsid w:val="0035772A"/>
    <w:rsid w:val="00371A05"/>
    <w:rsid w:val="003727A8"/>
    <w:rsid w:val="00372A6C"/>
    <w:rsid w:val="00372E18"/>
    <w:rsid w:val="00376D7B"/>
    <w:rsid w:val="003774F3"/>
    <w:rsid w:val="0038653C"/>
    <w:rsid w:val="003901A6"/>
    <w:rsid w:val="00391D47"/>
    <w:rsid w:val="00391E09"/>
    <w:rsid w:val="00392B78"/>
    <w:rsid w:val="003932C4"/>
    <w:rsid w:val="00394831"/>
    <w:rsid w:val="00395E7F"/>
    <w:rsid w:val="003A44C4"/>
    <w:rsid w:val="003A5E7B"/>
    <w:rsid w:val="003B1A90"/>
    <w:rsid w:val="003B1FD0"/>
    <w:rsid w:val="003B42B1"/>
    <w:rsid w:val="003B6124"/>
    <w:rsid w:val="003C27C1"/>
    <w:rsid w:val="003C39A9"/>
    <w:rsid w:val="003C61AA"/>
    <w:rsid w:val="003C6B0C"/>
    <w:rsid w:val="003C764D"/>
    <w:rsid w:val="003D1449"/>
    <w:rsid w:val="003D2CFE"/>
    <w:rsid w:val="003D2E82"/>
    <w:rsid w:val="003D3E4A"/>
    <w:rsid w:val="003D5BF8"/>
    <w:rsid w:val="003D65E7"/>
    <w:rsid w:val="003F044B"/>
    <w:rsid w:val="003F4DA0"/>
    <w:rsid w:val="003F6CCD"/>
    <w:rsid w:val="00401B9D"/>
    <w:rsid w:val="00401D30"/>
    <w:rsid w:val="00405C5A"/>
    <w:rsid w:val="0040650D"/>
    <w:rsid w:val="00407D5D"/>
    <w:rsid w:val="00412C58"/>
    <w:rsid w:val="00413A22"/>
    <w:rsid w:val="004157AD"/>
    <w:rsid w:val="0042245B"/>
    <w:rsid w:val="004250A0"/>
    <w:rsid w:val="00425682"/>
    <w:rsid w:val="0043151B"/>
    <w:rsid w:val="004352B5"/>
    <w:rsid w:val="00440DA1"/>
    <w:rsid w:val="00445C50"/>
    <w:rsid w:val="004462DA"/>
    <w:rsid w:val="00447DDA"/>
    <w:rsid w:val="00450EAA"/>
    <w:rsid w:val="004565C6"/>
    <w:rsid w:val="0045667F"/>
    <w:rsid w:val="004612D1"/>
    <w:rsid w:val="00461643"/>
    <w:rsid w:val="00466576"/>
    <w:rsid w:val="00470765"/>
    <w:rsid w:val="004750A2"/>
    <w:rsid w:val="00477776"/>
    <w:rsid w:val="0048252C"/>
    <w:rsid w:val="00482E36"/>
    <w:rsid w:val="0048373F"/>
    <w:rsid w:val="00485B91"/>
    <w:rsid w:val="00494C72"/>
    <w:rsid w:val="004952E5"/>
    <w:rsid w:val="00497E01"/>
    <w:rsid w:val="004A02AA"/>
    <w:rsid w:val="004A032B"/>
    <w:rsid w:val="004A1173"/>
    <w:rsid w:val="004A144E"/>
    <w:rsid w:val="004A4A3D"/>
    <w:rsid w:val="004A5805"/>
    <w:rsid w:val="004A72BC"/>
    <w:rsid w:val="004A75C9"/>
    <w:rsid w:val="004B0487"/>
    <w:rsid w:val="004B1244"/>
    <w:rsid w:val="004B61E8"/>
    <w:rsid w:val="004B7A35"/>
    <w:rsid w:val="004B7CAC"/>
    <w:rsid w:val="004C569F"/>
    <w:rsid w:val="004C7B4D"/>
    <w:rsid w:val="004D43CE"/>
    <w:rsid w:val="004D6755"/>
    <w:rsid w:val="004D7AC0"/>
    <w:rsid w:val="004E1B69"/>
    <w:rsid w:val="004E3CC5"/>
    <w:rsid w:val="004E4638"/>
    <w:rsid w:val="004E67CC"/>
    <w:rsid w:val="004F3BED"/>
    <w:rsid w:val="004F4E31"/>
    <w:rsid w:val="004F62D5"/>
    <w:rsid w:val="004F6B19"/>
    <w:rsid w:val="005043EF"/>
    <w:rsid w:val="00507576"/>
    <w:rsid w:val="00507B18"/>
    <w:rsid w:val="0051029B"/>
    <w:rsid w:val="005123B2"/>
    <w:rsid w:val="0051790D"/>
    <w:rsid w:val="00522B6E"/>
    <w:rsid w:val="00523512"/>
    <w:rsid w:val="00525176"/>
    <w:rsid w:val="005332DA"/>
    <w:rsid w:val="00534E89"/>
    <w:rsid w:val="00537315"/>
    <w:rsid w:val="0054151A"/>
    <w:rsid w:val="005430A3"/>
    <w:rsid w:val="00544645"/>
    <w:rsid w:val="00545F27"/>
    <w:rsid w:val="00546AE6"/>
    <w:rsid w:val="00552FF0"/>
    <w:rsid w:val="00554BAA"/>
    <w:rsid w:val="00570D86"/>
    <w:rsid w:val="005713CE"/>
    <w:rsid w:val="005744AF"/>
    <w:rsid w:val="0057478D"/>
    <w:rsid w:val="005753B3"/>
    <w:rsid w:val="00575A53"/>
    <w:rsid w:val="00576FD6"/>
    <w:rsid w:val="00580667"/>
    <w:rsid w:val="00581420"/>
    <w:rsid w:val="00582635"/>
    <w:rsid w:val="005865FF"/>
    <w:rsid w:val="005973A4"/>
    <w:rsid w:val="005A5FAD"/>
    <w:rsid w:val="005A772A"/>
    <w:rsid w:val="005B1A6E"/>
    <w:rsid w:val="005B2109"/>
    <w:rsid w:val="005B33EA"/>
    <w:rsid w:val="005B6D60"/>
    <w:rsid w:val="005B792E"/>
    <w:rsid w:val="005B795A"/>
    <w:rsid w:val="005C30EE"/>
    <w:rsid w:val="005D0001"/>
    <w:rsid w:val="005D144C"/>
    <w:rsid w:val="005D1B0D"/>
    <w:rsid w:val="005D2897"/>
    <w:rsid w:val="005D41A8"/>
    <w:rsid w:val="005D76F4"/>
    <w:rsid w:val="005D7F00"/>
    <w:rsid w:val="005E1C78"/>
    <w:rsid w:val="005E1D25"/>
    <w:rsid w:val="005E1F29"/>
    <w:rsid w:val="005E42B8"/>
    <w:rsid w:val="005E59A6"/>
    <w:rsid w:val="005E6A8C"/>
    <w:rsid w:val="005F19C0"/>
    <w:rsid w:val="005F1C40"/>
    <w:rsid w:val="005F3142"/>
    <w:rsid w:val="005F3F1F"/>
    <w:rsid w:val="005F7DC2"/>
    <w:rsid w:val="00601416"/>
    <w:rsid w:val="00606829"/>
    <w:rsid w:val="00613B44"/>
    <w:rsid w:val="006173E7"/>
    <w:rsid w:val="00620423"/>
    <w:rsid w:val="00624E3D"/>
    <w:rsid w:val="00626680"/>
    <w:rsid w:val="0063125C"/>
    <w:rsid w:val="00631401"/>
    <w:rsid w:val="00632FCF"/>
    <w:rsid w:val="00634F8A"/>
    <w:rsid w:val="006357AE"/>
    <w:rsid w:val="0064278F"/>
    <w:rsid w:val="006449F0"/>
    <w:rsid w:val="00647442"/>
    <w:rsid w:val="00647BC3"/>
    <w:rsid w:val="00652997"/>
    <w:rsid w:val="0065735A"/>
    <w:rsid w:val="0066123A"/>
    <w:rsid w:val="00661BF0"/>
    <w:rsid w:val="006650BA"/>
    <w:rsid w:val="00667AA4"/>
    <w:rsid w:val="006702E5"/>
    <w:rsid w:val="00670FE2"/>
    <w:rsid w:val="006722E5"/>
    <w:rsid w:val="00672FC2"/>
    <w:rsid w:val="00681E08"/>
    <w:rsid w:val="00681EB3"/>
    <w:rsid w:val="00684399"/>
    <w:rsid w:val="0068752C"/>
    <w:rsid w:val="00687D2F"/>
    <w:rsid w:val="00692393"/>
    <w:rsid w:val="006932B5"/>
    <w:rsid w:val="00697BC8"/>
    <w:rsid w:val="006A10DE"/>
    <w:rsid w:val="006A26EB"/>
    <w:rsid w:val="006A29FB"/>
    <w:rsid w:val="006A6CEC"/>
    <w:rsid w:val="006B1741"/>
    <w:rsid w:val="006C006D"/>
    <w:rsid w:val="006C1C4B"/>
    <w:rsid w:val="006C2654"/>
    <w:rsid w:val="006C28BB"/>
    <w:rsid w:val="006C3271"/>
    <w:rsid w:val="006C5F26"/>
    <w:rsid w:val="006C6312"/>
    <w:rsid w:val="006C6A23"/>
    <w:rsid w:val="006D43FD"/>
    <w:rsid w:val="006E5BBD"/>
    <w:rsid w:val="006F1486"/>
    <w:rsid w:val="006F22C0"/>
    <w:rsid w:val="006F320B"/>
    <w:rsid w:val="006F50A8"/>
    <w:rsid w:val="006F5CBD"/>
    <w:rsid w:val="0070389B"/>
    <w:rsid w:val="00711503"/>
    <w:rsid w:val="00714EF0"/>
    <w:rsid w:val="00715ADB"/>
    <w:rsid w:val="00716690"/>
    <w:rsid w:val="0071771B"/>
    <w:rsid w:val="00717805"/>
    <w:rsid w:val="007206CE"/>
    <w:rsid w:val="007209B4"/>
    <w:rsid w:val="00721B5A"/>
    <w:rsid w:val="00724C95"/>
    <w:rsid w:val="00726EB1"/>
    <w:rsid w:val="00727027"/>
    <w:rsid w:val="007278EE"/>
    <w:rsid w:val="007366DB"/>
    <w:rsid w:val="00743CE2"/>
    <w:rsid w:val="00744DDF"/>
    <w:rsid w:val="007451D3"/>
    <w:rsid w:val="00746B01"/>
    <w:rsid w:val="00750F58"/>
    <w:rsid w:val="00751D1B"/>
    <w:rsid w:val="00754C37"/>
    <w:rsid w:val="0075532C"/>
    <w:rsid w:val="0075539E"/>
    <w:rsid w:val="007555F2"/>
    <w:rsid w:val="00760267"/>
    <w:rsid w:val="00762893"/>
    <w:rsid w:val="00772518"/>
    <w:rsid w:val="00772776"/>
    <w:rsid w:val="00773E68"/>
    <w:rsid w:val="00774FD8"/>
    <w:rsid w:val="007816F2"/>
    <w:rsid w:val="007824CC"/>
    <w:rsid w:val="00783C5D"/>
    <w:rsid w:val="007870DA"/>
    <w:rsid w:val="0078794A"/>
    <w:rsid w:val="007907E9"/>
    <w:rsid w:val="00792B0D"/>
    <w:rsid w:val="00792F5D"/>
    <w:rsid w:val="007A2B54"/>
    <w:rsid w:val="007A3223"/>
    <w:rsid w:val="007A7B42"/>
    <w:rsid w:val="007B128A"/>
    <w:rsid w:val="007B21D2"/>
    <w:rsid w:val="007B6A78"/>
    <w:rsid w:val="007B7DC6"/>
    <w:rsid w:val="007C027B"/>
    <w:rsid w:val="007C0F57"/>
    <w:rsid w:val="007C28DE"/>
    <w:rsid w:val="007D2F12"/>
    <w:rsid w:val="007D48CB"/>
    <w:rsid w:val="007D4C3D"/>
    <w:rsid w:val="007D6C53"/>
    <w:rsid w:val="007E46E6"/>
    <w:rsid w:val="007E556E"/>
    <w:rsid w:val="007F29BE"/>
    <w:rsid w:val="007F42DB"/>
    <w:rsid w:val="007F4507"/>
    <w:rsid w:val="007F4C77"/>
    <w:rsid w:val="007F4CCA"/>
    <w:rsid w:val="007F6D61"/>
    <w:rsid w:val="007F77AA"/>
    <w:rsid w:val="00804D1D"/>
    <w:rsid w:val="008055CC"/>
    <w:rsid w:val="00805EAE"/>
    <w:rsid w:val="00807C33"/>
    <w:rsid w:val="00810C89"/>
    <w:rsid w:val="00811C5C"/>
    <w:rsid w:val="00812671"/>
    <w:rsid w:val="00815517"/>
    <w:rsid w:val="0082136A"/>
    <w:rsid w:val="008237EF"/>
    <w:rsid w:val="008260C3"/>
    <w:rsid w:val="008279DB"/>
    <w:rsid w:val="0083442A"/>
    <w:rsid w:val="00834436"/>
    <w:rsid w:val="00835389"/>
    <w:rsid w:val="008423DD"/>
    <w:rsid w:val="00847C4A"/>
    <w:rsid w:val="00852C09"/>
    <w:rsid w:val="00852CB0"/>
    <w:rsid w:val="00853BA1"/>
    <w:rsid w:val="00853D06"/>
    <w:rsid w:val="008557F1"/>
    <w:rsid w:val="008572A1"/>
    <w:rsid w:val="00862C72"/>
    <w:rsid w:val="00863DB9"/>
    <w:rsid w:val="00864C49"/>
    <w:rsid w:val="00873698"/>
    <w:rsid w:val="0087452F"/>
    <w:rsid w:val="00875367"/>
    <w:rsid w:val="00887478"/>
    <w:rsid w:val="00890CD4"/>
    <w:rsid w:val="00894302"/>
    <w:rsid w:val="00895433"/>
    <w:rsid w:val="00895895"/>
    <w:rsid w:val="008965CE"/>
    <w:rsid w:val="00896E64"/>
    <w:rsid w:val="008976CF"/>
    <w:rsid w:val="00897CD4"/>
    <w:rsid w:val="008A58CA"/>
    <w:rsid w:val="008B2BC6"/>
    <w:rsid w:val="008B60F4"/>
    <w:rsid w:val="008C053D"/>
    <w:rsid w:val="008D277A"/>
    <w:rsid w:val="008D33C8"/>
    <w:rsid w:val="008D3E09"/>
    <w:rsid w:val="008D5A5F"/>
    <w:rsid w:val="008E4521"/>
    <w:rsid w:val="008E5D61"/>
    <w:rsid w:val="008E5DA7"/>
    <w:rsid w:val="008F54E3"/>
    <w:rsid w:val="00903052"/>
    <w:rsid w:val="00903B84"/>
    <w:rsid w:val="00904381"/>
    <w:rsid w:val="00904DDC"/>
    <w:rsid w:val="009059A1"/>
    <w:rsid w:val="00907645"/>
    <w:rsid w:val="00915A1A"/>
    <w:rsid w:val="00924AF1"/>
    <w:rsid w:val="009264B2"/>
    <w:rsid w:val="00926CDC"/>
    <w:rsid w:val="00926E8F"/>
    <w:rsid w:val="00926FA4"/>
    <w:rsid w:val="00927CF8"/>
    <w:rsid w:val="00930F0B"/>
    <w:rsid w:val="0093484B"/>
    <w:rsid w:val="009349DC"/>
    <w:rsid w:val="009412B8"/>
    <w:rsid w:val="00942848"/>
    <w:rsid w:val="00945046"/>
    <w:rsid w:val="00946B71"/>
    <w:rsid w:val="00946F7C"/>
    <w:rsid w:val="00947FF9"/>
    <w:rsid w:val="00956650"/>
    <w:rsid w:val="00957569"/>
    <w:rsid w:val="00960015"/>
    <w:rsid w:val="00962632"/>
    <w:rsid w:val="0096522B"/>
    <w:rsid w:val="00965781"/>
    <w:rsid w:val="00971FB4"/>
    <w:rsid w:val="009752CF"/>
    <w:rsid w:val="0098020D"/>
    <w:rsid w:val="009803A5"/>
    <w:rsid w:val="00982766"/>
    <w:rsid w:val="00984056"/>
    <w:rsid w:val="0098487A"/>
    <w:rsid w:val="00985928"/>
    <w:rsid w:val="0099153B"/>
    <w:rsid w:val="009A445C"/>
    <w:rsid w:val="009A48C7"/>
    <w:rsid w:val="009A767B"/>
    <w:rsid w:val="009B312F"/>
    <w:rsid w:val="009B3A9E"/>
    <w:rsid w:val="009B53DE"/>
    <w:rsid w:val="009B5537"/>
    <w:rsid w:val="009C1840"/>
    <w:rsid w:val="009C1C13"/>
    <w:rsid w:val="009C3ED3"/>
    <w:rsid w:val="009D0D84"/>
    <w:rsid w:val="009D1CCF"/>
    <w:rsid w:val="009D2CCC"/>
    <w:rsid w:val="009D3ACF"/>
    <w:rsid w:val="009D4A0A"/>
    <w:rsid w:val="009D7400"/>
    <w:rsid w:val="009E1707"/>
    <w:rsid w:val="009E1B1A"/>
    <w:rsid w:val="009E2DF0"/>
    <w:rsid w:val="009E3658"/>
    <w:rsid w:val="009E3A92"/>
    <w:rsid w:val="009F70E6"/>
    <w:rsid w:val="00A00841"/>
    <w:rsid w:val="00A05D40"/>
    <w:rsid w:val="00A06D8D"/>
    <w:rsid w:val="00A122F9"/>
    <w:rsid w:val="00A1301F"/>
    <w:rsid w:val="00A145AA"/>
    <w:rsid w:val="00A17F6A"/>
    <w:rsid w:val="00A2561B"/>
    <w:rsid w:val="00A36974"/>
    <w:rsid w:val="00A433F2"/>
    <w:rsid w:val="00A443D9"/>
    <w:rsid w:val="00A463D6"/>
    <w:rsid w:val="00A47891"/>
    <w:rsid w:val="00A47F7F"/>
    <w:rsid w:val="00A50281"/>
    <w:rsid w:val="00A50EE0"/>
    <w:rsid w:val="00A52053"/>
    <w:rsid w:val="00A52AD2"/>
    <w:rsid w:val="00A57594"/>
    <w:rsid w:val="00A57847"/>
    <w:rsid w:val="00A60566"/>
    <w:rsid w:val="00A6236C"/>
    <w:rsid w:val="00A63493"/>
    <w:rsid w:val="00A75619"/>
    <w:rsid w:val="00A76B6D"/>
    <w:rsid w:val="00A86B91"/>
    <w:rsid w:val="00A873FA"/>
    <w:rsid w:val="00A90590"/>
    <w:rsid w:val="00A9758F"/>
    <w:rsid w:val="00AA307B"/>
    <w:rsid w:val="00AA3FC3"/>
    <w:rsid w:val="00AA534B"/>
    <w:rsid w:val="00AA688E"/>
    <w:rsid w:val="00AB2716"/>
    <w:rsid w:val="00AB31F4"/>
    <w:rsid w:val="00AB3EA4"/>
    <w:rsid w:val="00AB6CFE"/>
    <w:rsid w:val="00AB71CE"/>
    <w:rsid w:val="00AC09C3"/>
    <w:rsid w:val="00AC595D"/>
    <w:rsid w:val="00AC668A"/>
    <w:rsid w:val="00AD0B63"/>
    <w:rsid w:val="00AD564F"/>
    <w:rsid w:val="00AE033C"/>
    <w:rsid w:val="00AE7301"/>
    <w:rsid w:val="00AF1F9B"/>
    <w:rsid w:val="00AF2548"/>
    <w:rsid w:val="00AF26BF"/>
    <w:rsid w:val="00AF4791"/>
    <w:rsid w:val="00AF5CB2"/>
    <w:rsid w:val="00B00050"/>
    <w:rsid w:val="00B139E9"/>
    <w:rsid w:val="00B149A7"/>
    <w:rsid w:val="00B155F3"/>
    <w:rsid w:val="00B17922"/>
    <w:rsid w:val="00B21192"/>
    <w:rsid w:val="00B2301E"/>
    <w:rsid w:val="00B24C62"/>
    <w:rsid w:val="00B25A63"/>
    <w:rsid w:val="00B36814"/>
    <w:rsid w:val="00B42085"/>
    <w:rsid w:val="00B426B5"/>
    <w:rsid w:val="00B44FDC"/>
    <w:rsid w:val="00B51AD5"/>
    <w:rsid w:val="00B53B86"/>
    <w:rsid w:val="00B55159"/>
    <w:rsid w:val="00B61829"/>
    <w:rsid w:val="00B61D5A"/>
    <w:rsid w:val="00B70DB7"/>
    <w:rsid w:val="00B727C7"/>
    <w:rsid w:val="00B7282E"/>
    <w:rsid w:val="00B733F9"/>
    <w:rsid w:val="00B75DB3"/>
    <w:rsid w:val="00B7663B"/>
    <w:rsid w:val="00B80854"/>
    <w:rsid w:val="00B80EB7"/>
    <w:rsid w:val="00B82114"/>
    <w:rsid w:val="00B8233D"/>
    <w:rsid w:val="00B82A7D"/>
    <w:rsid w:val="00B8420E"/>
    <w:rsid w:val="00B86B4F"/>
    <w:rsid w:val="00B873A6"/>
    <w:rsid w:val="00B92231"/>
    <w:rsid w:val="00B92ADF"/>
    <w:rsid w:val="00B97E6A"/>
    <w:rsid w:val="00BA04FF"/>
    <w:rsid w:val="00BA09E3"/>
    <w:rsid w:val="00BA0B41"/>
    <w:rsid w:val="00BA5669"/>
    <w:rsid w:val="00BA785D"/>
    <w:rsid w:val="00BB109C"/>
    <w:rsid w:val="00BB3B11"/>
    <w:rsid w:val="00BB418C"/>
    <w:rsid w:val="00BC0E71"/>
    <w:rsid w:val="00BC1B34"/>
    <w:rsid w:val="00BC3574"/>
    <w:rsid w:val="00BC601B"/>
    <w:rsid w:val="00BD03EF"/>
    <w:rsid w:val="00BD070C"/>
    <w:rsid w:val="00BD6CC2"/>
    <w:rsid w:val="00BE2B4C"/>
    <w:rsid w:val="00BE2DB1"/>
    <w:rsid w:val="00BE30FF"/>
    <w:rsid w:val="00BE7519"/>
    <w:rsid w:val="00BF2A35"/>
    <w:rsid w:val="00BF4464"/>
    <w:rsid w:val="00BF620C"/>
    <w:rsid w:val="00BF705B"/>
    <w:rsid w:val="00C0792A"/>
    <w:rsid w:val="00C10046"/>
    <w:rsid w:val="00C118E4"/>
    <w:rsid w:val="00C21AA9"/>
    <w:rsid w:val="00C21ED6"/>
    <w:rsid w:val="00C26592"/>
    <w:rsid w:val="00C27A85"/>
    <w:rsid w:val="00C33D99"/>
    <w:rsid w:val="00C4310C"/>
    <w:rsid w:val="00C47CBE"/>
    <w:rsid w:val="00C50FC1"/>
    <w:rsid w:val="00C512FE"/>
    <w:rsid w:val="00C5613C"/>
    <w:rsid w:val="00C60077"/>
    <w:rsid w:val="00C60AF5"/>
    <w:rsid w:val="00C63DAC"/>
    <w:rsid w:val="00C65D25"/>
    <w:rsid w:val="00C679A2"/>
    <w:rsid w:val="00C71707"/>
    <w:rsid w:val="00C71986"/>
    <w:rsid w:val="00C771F9"/>
    <w:rsid w:val="00C824D1"/>
    <w:rsid w:val="00C84625"/>
    <w:rsid w:val="00CA0A54"/>
    <w:rsid w:val="00CA30F4"/>
    <w:rsid w:val="00CA7DF9"/>
    <w:rsid w:val="00CA7E44"/>
    <w:rsid w:val="00CA7FDB"/>
    <w:rsid w:val="00CC17F1"/>
    <w:rsid w:val="00CC2B7E"/>
    <w:rsid w:val="00CC5931"/>
    <w:rsid w:val="00CC6761"/>
    <w:rsid w:val="00CC7616"/>
    <w:rsid w:val="00CD2B43"/>
    <w:rsid w:val="00CD3088"/>
    <w:rsid w:val="00CD40D1"/>
    <w:rsid w:val="00CD4E03"/>
    <w:rsid w:val="00CD5EBE"/>
    <w:rsid w:val="00CD755B"/>
    <w:rsid w:val="00CE057F"/>
    <w:rsid w:val="00CE6BFE"/>
    <w:rsid w:val="00CE7AE9"/>
    <w:rsid w:val="00CF156D"/>
    <w:rsid w:val="00CF1E71"/>
    <w:rsid w:val="00CF3E5E"/>
    <w:rsid w:val="00CF5B95"/>
    <w:rsid w:val="00D004DB"/>
    <w:rsid w:val="00D01983"/>
    <w:rsid w:val="00D01E32"/>
    <w:rsid w:val="00D05841"/>
    <w:rsid w:val="00D05994"/>
    <w:rsid w:val="00D06546"/>
    <w:rsid w:val="00D1420A"/>
    <w:rsid w:val="00D146AB"/>
    <w:rsid w:val="00D154A3"/>
    <w:rsid w:val="00D15FAC"/>
    <w:rsid w:val="00D17676"/>
    <w:rsid w:val="00D176C2"/>
    <w:rsid w:val="00D26432"/>
    <w:rsid w:val="00D26750"/>
    <w:rsid w:val="00D30391"/>
    <w:rsid w:val="00D30A1D"/>
    <w:rsid w:val="00D314C8"/>
    <w:rsid w:val="00D31EEC"/>
    <w:rsid w:val="00D32494"/>
    <w:rsid w:val="00D32685"/>
    <w:rsid w:val="00D32C43"/>
    <w:rsid w:val="00D35D64"/>
    <w:rsid w:val="00D36E2D"/>
    <w:rsid w:val="00D36E31"/>
    <w:rsid w:val="00D40421"/>
    <w:rsid w:val="00D41C9A"/>
    <w:rsid w:val="00D42B04"/>
    <w:rsid w:val="00D46C21"/>
    <w:rsid w:val="00D47AB6"/>
    <w:rsid w:val="00D579E2"/>
    <w:rsid w:val="00D627D3"/>
    <w:rsid w:val="00D6472E"/>
    <w:rsid w:val="00D6620D"/>
    <w:rsid w:val="00D67368"/>
    <w:rsid w:val="00D707D9"/>
    <w:rsid w:val="00D738D3"/>
    <w:rsid w:val="00D76013"/>
    <w:rsid w:val="00D77B5F"/>
    <w:rsid w:val="00D82F0C"/>
    <w:rsid w:val="00D84495"/>
    <w:rsid w:val="00D8479D"/>
    <w:rsid w:val="00D870BC"/>
    <w:rsid w:val="00D931AA"/>
    <w:rsid w:val="00D948C3"/>
    <w:rsid w:val="00D95B91"/>
    <w:rsid w:val="00D97A33"/>
    <w:rsid w:val="00DA2E9F"/>
    <w:rsid w:val="00DB195A"/>
    <w:rsid w:val="00DB5A3C"/>
    <w:rsid w:val="00DB5F2B"/>
    <w:rsid w:val="00DB6323"/>
    <w:rsid w:val="00DB66D4"/>
    <w:rsid w:val="00DB6C62"/>
    <w:rsid w:val="00DC6A30"/>
    <w:rsid w:val="00DD1F57"/>
    <w:rsid w:val="00DD55A7"/>
    <w:rsid w:val="00DE076D"/>
    <w:rsid w:val="00DE1187"/>
    <w:rsid w:val="00DE149F"/>
    <w:rsid w:val="00DE24CF"/>
    <w:rsid w:val="00DE2D43"/>
    <w:rsid w:val="00DE5BDE"/>
    <w:rsid w:val="00DF26B5"/>
    <w:rsid w:val="00DF3B95"/>
    <w:rsid w:val="00DF46F1"/>
    <w:rsid w:val="00DF5454"/>
    <w:rsid w:val="00DF652B"/>
    <w:rsid w:val="00DF7F7A"/>
    <w:rsid w:val="00E000B4"/>
    <w:rsid w:val="00E05A87"/>
    <w:rsid w:val="00E10233"/>
    <w:rsid w:val="00E12EBE"/>
    <w:rsid w:val="00E14897"/>
    <w:rsid w:val="00E148DE"/>
    <w:rsid w:val="00E16912"/>
    <w:rsid w:val="00E20F8A"/>
    <w:rsid w:val="00E2758A"/>
    <w:rsid w:val="00E31C5C"/>
    <w:rsid w:val="00E3484E"/>
    <w:rsid w:val="00E36F46"/>
    <w:rsid w:val="00E3755C"/>
    <w:rsid w:val="00E468FC"/>
    <w:rsid w:val="00E51D77"/>
    <w:rsid w:val="00E550AD"/>
    <w:rsid w:val="00E5672A"/>
    <w:rsid w:val="00E603AE"/>
    <w:rsid w:val="00E60986"/>
    <w:rsid w:val="00E61633"/>
    <w:rsid w:val="00E62043"/>
    <w:rsid w:val="00E6444E"/>
    <w:rsid w:val="00E66C87"/>
    <w:rsid w:val="00E71EA8"/>
    <w:rsid w:val="00E735AB"/>
    <w:rsid w:val="00E769D6"/>
    <w:rsid w:val="00E80196"/>
    <w:rsid w:val="00E87900"/>
    <w:rsid w:val="00E90660"/>
    <w:rsid w:val="00E932CB"/>
    <w:rsid w:val="00E939AE"/>
    <w:rsid w:val="00EA13E2"/>
    <w:rsid w:val="00EA3C2B"/>
    <w:rsid w:val="00EA57AD"/>
    <w:rsid w:val="00EA760A"/>
    <w:rsid w:val="00EB0170"/>
    <w:rsid w:val="00EB112D"/>
    <w:rsid w:val="00EB267A"/>
    <w:rsid w:val="00EB3CCC"/>
    <w:rsid w:val="00EB6045"/>
    <w:rsid w:val="00EB6601"/>
    <w:rsid w:val="00EC01B7"/>
    <w:rsid w:val="00EC0FF5"/>
    <w:rsid w:val="00EC15FD"/>
    <w:rsid w:val="00EC1E80"/>
    <w:rsid w:val="00EC434A"/>
    <w:rsid w:val="00ED10B4"/>
    <w:rsid w:val="00ED45DE"/>
    <w:rsid w:val="00EE3996"/>
    <w:rsid w:val="00EE3EB5"/>
    <w:rsid w:val="00EE6D49"/>
    <w:rsid w:val="00EF2A33"/>
    <w:rsid w:val="00F040BE"/>
    <w:rsid w:val="00F0530F"/>
    <w:rsid w:val="00F118F3"/>
    <w:rsid w:val="00F14C0C"/>
    <w:rsid w:val="00F15E1D"/>
    <w:rsid w:val="00F17115"/>
    <w:rsid w:val="00F25442"/>
    <w:rsid w:val="00F2618B"/>
    <w:rsid w:val="00F27EFF"/>
    <w:rsid w:val="00F34B14"/>
    <w:rsid w:val="00F43C81"/>
    <w:rsid w:val="00F5057C"/>
    <w:rsid w:val="00F539AD"/>
    <w:rsid w:val="00F61054"/>
    <w:rsid w:val="00F66296"/>
    <w:rsid w:val="00F7266F"/>
    <w:rsid w:val="00F77548"/>
    <w:rsid w:val="00F80ABE"/>
    <w:rsid w:val="00F8504B"/>
    <w:rsid w:val="00F854CC"/>
    <w:rsid w:val="00F93026"/>
    <w:rsid w:val="00F963E8"/>
    <w:rsid w:val="00F9793E"/>
    <w:rsid w:val="00FA24C3"/>
    <w:rsid w:val="00FA2EFD"/>
    <w:rsid w:val="00FA3060"/>
    <w:rsid w:val="00FA6861"/>
    <w:rsid w:val="00FA6A98"/>
    <w:rsid w:val="00FA71FF"/>
    <w:rsid w:val="00FA7D98"/>
    <w:rsid w:val="00FC1B26"/>
    <w:rsid w:val="00FC22C9"/>
    <w:rsid w:val="00FC758B"/>
    <w:rsid w:val="00FD14A9"/>
    <w:rsid w:val="00FD3734"/>
    <w:rsid w:val="00FD48A4"/>
    <w:rsid w:val="00FD497D"/>
    <w:rsid w:val="00FE785B"/>
    <w:rsid w:val="00FF05ED"/>
    <w:rsid w:val="00FF1CFB"/>
    <w:rsid w:val="00FF1DA8"/>
    <w:rsid w:val="00FF2611"/>
    <w:rsid w:val="00FF4118"/>
    <w:rsid w:val="00FF74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255086"/>
  <w15:chartTrackingRefBased/>
  <w15:docId w15:val="{75F22F47-0B4C-4BFF-8918-761B5B6D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45C"/>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A445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A445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A445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A445C"/>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A445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A445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A445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A445C"/>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9A445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A445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A445C"/>
    <w:rPr>
      <w:rFonts w:ascii="Palatino Linotype" w:hAnsi="Palatino Linotype"/>
      <w:noProof/>
      <w:color w:val="000000"/>
      <w:szCs w:val="18"/>
    </w:rPr>
  </w:style>
  <w:style w:type="paragraph" w:styleId="Header">
    <w:name w:val="header"/>
    <w:basedOn w:val="Normal"/>
    <w:link w:val="HeaderChar"/>
    <w:uiPriority w:val="99"/>
    <w:rsid w:val="009A445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A445C"/>
    <w:rPr>
      <w:rFonts w:ascii="Palatino Linotype" w:hAnsi="Palatino Linotype"/>
      <w:noProof/>
      <w:color w:val="000000"/>
      <w:szCs w:val="18"/>
    </w:rPr>
  </w:style>
  <w:style w:type="paragraph" w:customStyle="1" w:styleId="MDPIheaderjournallogo">
    <w:name w:val="MDPI_header_journal_logo"/>
    <w:qFormat/>
    <w:rsid w:val="009A445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A445C"/>
    <w:pPr>
      <w:ind w:firstLine="0"/>
    </w:pPr>
  </w:style>
  <w:style w:type="paragraph" w:customStyle="1" w:styleId="MDPI31text">
    <w:name w:val="MDPI_3.1_text"/>
    <w:qFormat/>
    <w:rsid w:val="001233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A445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A445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A445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6C006D"/>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6C006D"/>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A445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A445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A445C"/>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154A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A445C"/>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A445C"/>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A445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9A445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A445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A445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E5D61"/>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A445C"/>
    <w:rPr>
      <w:rFonts w:cs="Tahoma"/>
      <w:szCs w:val="18"/>
    </w:rPr>
  </w:style>
  <w:style w:type="character" w:customStyle="1" w:styleId="BalloonTextChar">
    <w:name w:val="Balloon Text Char"/>
    <w:link w:val="BalloonText"/>
    <w:uiPriority w:val="99"/>
    <w:rsid w:val="009A445C"/>
    <w:rPr>
      <w:rFonts w:ascii="Palatino Linotype" w:hAnsi="Palatino Linotype" w:cs="Tahoma"/>
      <w:noProof/>
      <w:color w:val="000000"/>
      <w:szCs w:val="18"/>
    </w:rPr>
  </w:style>
  <w:style w:type="character" w:styleId="LineNumber">
    <w:name w:val="line number"/>
    <w:uiPriority w:val="99"/>
    <w:rsid w:val="00895895"/>
    <w:rPr>
      <w:rFonts w:ascii="Palatino Linotype" w:hAnsi="Palatino Linotype"/>
      <w:sz w:val="16"/>
    </w:rPr>
  </w:style>
  <w:style w:type="table" w:customStyle="1" w:styleId="MDPI41threelinetable">
    <w:name w:val="MDPI_4.1_three_line_table"/>
    <w:basedOn w:val="TableNormal"/>
    <w:uiPriority w:val="99"/>
    <w:rsid w:val="009A445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A445C"/>
    <w:rPr>
      <w:color w:val="0000FF"/>
      <w:u w:val="single"/>
    </w:rPr>
  </w:style>
  <w:style w:type="character" w:styleId="UnresolvedMention">
    <w:name w:val="Unresolved Mention"/>
    <w:uiPriority w:val="99"/>
    <w:semiHidden/>
    <w:unhideWhenUsed/>
    <w:rsid w:val="007907E9"/>
    <w:rPr>
      <w:color w:val="605E5C"/>
      <w:shd w:val="clear" w:color="auto" w:fill="E1DFDD"/>
    </w:rPr>
  </w:style>
  <w:style w:type="table" w:styleId="PlainTable4">
    <w:name w:val="Plain Table 4"/>
    <w:basedOn w:val="Table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9A445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9A445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A445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9A445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A445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A445C"/>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9B312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A445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A445C"/>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A445C"/>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6C5F2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9A445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A445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A445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A445C"/>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A445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A445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A445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A445C"/>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A445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A445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A445C"/>
  </w:style>
  <w:style w:type="paragraph" w:styleId="Bibliography">
    <w:name w:val="Bibliography"/>
    <w:basedOn w:val="Normal"/>
    <w:next w:val="Normal"/>
    <w:uiPriority w:val="37"/>
    <w:semiHidden/>
    <w:unhideWhenUsed/>
    <w:rsid w:val="009A445C"/>
  </w:style>
  <w:style w:type="paragraph" w:styleId="BodyText">
    <w:name w:val="Body Text"/>
    <w:link w:val="BodyTextChar"/>
    <w:rsid w:val="009A445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A445C"/>
    <w:rPr>
      <w:rFonts w:ascii="Palatino Linotype" w:hAnsi="Palatino Linotype"/>
      <w:color w:val="000000"/>
      <w:sz w:val="24"/>
      <w:lang w:eastAsia="de-DE"/>
    </w:rPr>
  </w:style>
  <w:style w:type="character" w:styleId="CommentReference">
    <w:name w:val="annotation reference"/>
    <w:rsid w:val="009A445C"/>
    <w:rPr>
      <w:sz w:val="21"/>
      <w:szCs w:val="21"/>
    </w:rPr>
  </w:style>
  <w:style w:type="paragraph" w:styleId="CommentText">
    <w:name w:val="annotation text"/>
    <w:basedOn w:val="Normal"/>
    <w:link w:val="CommentTextChar"/>
    <w:rsid w:val="009A445C"/>
  </w:style>
  <w:style w:type="character" w:customStyle="1" w:styleId="CommentTextChar">
    <w:name w:val="Comment Text Char"/>
    <w:link w:val="CommentText"/>
    <w:rsid w:val="009A445C"/>
    <w:rPr>
      <w:rFonts w:ascii="Palatino Linotype" w:hAnsi="Palatino Linotype"/>
      <w:noProof/>
      <w:color w:val="000000"/>
    </w:rPr>
  </w:style>
  <w:style w:type="paragraph" w:styleId="CommentSubject">
    <w:name w:val="annotation subject"/>
    <w:basedOn w:val="CommentText"/>
    <w:next w:val="CommentText"/>
    <w:link w:val="CommentSubjectChar"/>
    <w:rsid w:val="009A445C"/>
    <w:rPr>
      <w:b/>
      <w:bCs/>
    </w:rPr>
  </w:style>
  <w:style w:type="character" w:customStyle="1" w:styleId="CommentSubjectChar">
    <w:name w:val="Comment Subject Char"/>
    <w:link w:val="CommentSubject"/>
    <w:rsid w:val="009A445C"/>
    <w:rPr>
      <w:rFonts w:ascii="Palatino Linotype" w:hAnsi="Palatino Linotype"/>
      <w:b/>
      <w:bCs/>
      <w:noProof/>
      <w:color w:val="000000"/>
    </w:rPr>
  </w:style>
  <w:style w:type="character" w:styleId="EndnoteReference">
    <w:name w:val="endnote reference"/>
    <w:rsid w:val="009A445C"/>
    <w:rPr>
      <w:vertAlign w:val="superscript"/>
    </w:rPr>
  </w:style>
  <w:style w:type="paragraph" w:styleId="EndnoteText">
    <w:name w:val="endnote text"/>
    <w:basedOn w:val="Normal"/>
    <w:link w:val="EndnoteTextChar"/>
    <w:semiHidden/>
    <w:unhideWhenUsed/>
    <w:rsid w:val="009A445C"/>
    <w:pPr>
      <w:spacing w:line="240" w:lineRule="auto"/>
    </w:pPr>
  </w:style>
  <w:style w:type="character" w:customStyle="1" w:styleId="EndnoteTextChar">
    <w:name w:val="Endnote Text Char"/>
    <w:link w:val="EndnoteText"/>
    <w:semiHidden/>
    <w:rsid w:val="009A445C"/>
    <w:rPr>
      <w:rFonts w:ascii="Palatino Linotype" w:hAnsi="Palatino Linotype"/>
      <w:noProof/>
      <w:color w:val="000000"/>
    </w:rPr>
  </w:style>
  <w:style w:type="character" w:styleId="FollowedHyperlink">
    <w:name w:val="FollowedHyperlink"/>
    <w:rsid w:val="009A445C"/>
    <w:rPr>
      <w:color w:val="954F72"/>
      <w:u w:val="single"/>
    </w:rPr>
  </w:style>
  <w:style w:type="paragraph" w:styleId="FootnoteText">
    <w:name w:val="footnote text"/>
    <w:basedOn w:val="Normal"/>
    <w:link w:val="FootnoteTextChar"/>
    <w:semiHidden/>
    <w:unhideWhenUsed/>
    <w:rsid w:val="009A445C"/>
    <w:pPr>
      <w:spacing w:line="240" w:lineRule="auto"/>
    </w:pPr>
  </w:style>
  <w:style w:type="character" w:customStyle="1" w:styleId="FootnoteTextChar">
    <w:name w:val="Footnote Text Char"/>
    <w:link w:val="FootnoteText"/>
    <w:semiHidden/>
    <w:rsid w:val="009A445C"/>
    <w:rPr>
      <w:rFonts w:ascii="Palatino Linotype" w:hAnsi="Palatino Linotype"/>
      <w:noProof/>
      <w:color w:val="000000"/>
    </w:rPr>
  </w:style>
  <w:style w:type="paragraph" w:styleId="NormalWeb">
    <w:name w:val="Normal (Web)"/>
    <w:basedOn w:val="Normal"/>
    <w:uiPriority w:val="99"/>
    <w:rsid w:val="009A445C"/>
    <w:rPr>
      <w:szCs w:val="24"/>
    </w:rPr>
  </w:style>
  <w:style w:type="paragraph" w:customStyle="1" w:styleId="MsoFootnoteText0">
    <w:name w:val="MsoFootnoteText"/>
    <w:basedOn w:val="NormalWeb"/>
    <w:qFormat/>
    <w:rsid w:val="009A445C"/>
    <w:rPr>
      <w:rFonts w:ascii="Times New Roman" w:hAnsi="Times New Roman"/>
    </w:rPr>
  </w:style>
  <w:style w:type="character" w:styleId="PageNumber">
    <w:name w:val="page number"/>
    <w:rsid w:val="009A445C"/>
  </w:style>
  <w:style w:type="character" w:styleId="PlaceholderText">
    <w:name w:val="Placeholder Text"/>
    <w:uiPriority w:val="99"/>
    <w:semiHidden/>
    <w:rsid w:val="009A445C"/>
    <w:rPr>
      <w:color w:val="808080"/>
    </w:rPr>
  </w:style>
  <w:style w:type="paragraph" w:customStyle="1" w:styleId="MDPI71FootNotes">
    <w:name w:val="MDPI_7.1_FootNotes"/>
    <w:qFormat/>
    <w:rsid w:val="00BE2DB1"/>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9D4A0A"/>
    <w:pPr>
      <w:ind w:left="720"/>
      <w:contextualSpacing/>
    </w:pPr>
  </w:style>
  <w:style w:type="paragraph" w:styleId="Revision">
    <w:name w:val="Revision"/>
    <w:hidden/>
    <w:uiPriority w:val="99"/>
    <w:semiHidden/>
    <w:rsid w:val="00750F58"/>
    <w:rPr>
      <w:rFonts w:ascii="Palatino Linotype" w:hAnsi="Palatino Linotype"/>
      <w:color w:val="000000"/>
    </w:rPr>
  </w:style>
  <w:style w:type="character" w:customStyle="1" w:styleId="ui-provider">
    <w:name w:val="ui-provider"/>
    <w:basedOn w:val="DefaultParagraphFont"/>
    <w:rsid w:val="0084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285">
      <w:bodyDiv w:val="1"/>
      <w:marLeft w:val="0"/>
      <w:marRight w:val="0"/>
      <w:marTop w:val="0"/>
      <w:marBottom w:val="0"/>
      <w:divBdr>
        <w:top w:val="none" w:sz="0" w:space="0" w:color="auto"/>
        <w:left w:val="none" w:sz="0" w:space="0" w:color="auto"/>
        <w:bottom w:val="none" w:sz="0" w:space="0" w:color="auto"/>
        <w:right w:val="none" w:sz="0" w:space="0" w:color="auto"/>
      </w:divBdr>
      <w:divsChild>
        <w:div w:id="1969317098">
          <w:marLeft w:val="0"/>
          <w:marRight w:val="0"/>
          <w:marTop w:val="0"/>
          <w:marBottom w:val="0"/>
          <w:divBdr>
            <w:top w:val="none" w:sz="0" w:space="0" w:color="auto"/>
            <w:left w:val="none" w:sz="0" w:space="0" w:color="auto"/>
            <w:bottom w:val="none" w:sz="0" w:space="0" w:color="auto"/>
            <w:right w:val="none" w:sz="0" w:space="0" w:color="auto"/>
          </w:divBdr>
          <w:divsChild>
            <w:div w:id="2019576814">
              <w:marLeft w:val="0"/>
              <w:marRight w:val="0"/>
              <w:marTop w:val="0"/>
              <w:marBottom w:val="0"/>
              <w:divBdr>
                <w:top w:val="none" w:sz="0" w:space="0" w:color="auto"/>
                <w:left w:val="none" w:sz="0" w:space="0" w:color="auto"/>
                <w:bottom w:val="none" w:sz="0" w:space="0" w:color="auto"/>
                <w:right w:val="none" w:sz="0" w:space="0" w:color="auto"/>
              </w:divBdr>
              <w:divsChild>
                <w:div w:id="17764388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190637">
      <w:bodyDiv w:val="1"/>
      <w:marLeft w:val="0"/>
      <w:marRight w:val="0"/>
      <w:marTop w:val="0"/>
      <w:marBottom w:val="0"/>
      <w:divBdr>
        <w:top w:val="none" w:sz="0" w:space="0" w:color="auto"/>
        <w:left w:val="none" w:sz="0" w:space="0" w:color="auto"/>
        <w:bottom w:val="none" w:sz="0" w:space="0" w:color="auto"/>
        <w:right w:val="none" w:sz="0" w:space="0" w:color="auto"/>
      </w:divBdr>
      <w:divsChild>
        <w:div w:id="808474700">
          <w:marLeft w:val="0"/>
          <w:marRight w:val="0"/>
          <w:marTop w:val="0"/>
          <w:marBottom w:val="0"/>
          <w:divBdr>
            <w:top w:val="none" w:sz="0" w:space="0" w:color="auto"/>
            <w:left w:val="none" w:sz="0" w:space="0" w:color="auto"/>
            <w:bottom w:val="none" w:sz="0" w:space="0" w:color="auto"/>
            <w:right w:val="none" w:sz="0" w:space="0" w:color="auto"/>
          </w:divBdr>
          <w:divsChild>
            <w:div w:id="868490533">
              <w:marLeft w:val="0"/>
              <w:marRight w:val="0"/>
              <w:marTop w:val="0"/>
              <w:marBottom w:val="0"/>
              <w:divBdr>
                <w:top w:val="none" w:sz="0" w:space="0" w:color="auto"/>
                <w:left w:val="none" w:sz="0" w:space="0" w:color="auto"/>
                <w:bottom w:val="none" w:sz="0" w:space="0" w:color="auto"/>
                <w:right w:val="none" w:sz="0" w:space="0" w:color="auto"/>
              </w:divBdr>
              <w:divsChild>
                <w:div w:id="143189799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007498">
      <w:bodyDiv w:val="1"/>
      <w:marLeft w:val="0"/>
      <w:marRight w:val="0"/>
      <w:marTop w:val="0"/>
      <w:marBottom w:val="0"/>
      <w:divBdr>
        <w:top w:val="none" w:sz="0" w:space="0" w:color="auto"/>
        <w:left w:val="none" w:sz="0" w:space="0" w:color="auto"/>
        <w:bottom w:val="none" w:sz="0" w:space="0" w:color="auto"/>
        <w:right w:val="none" w:sz="0" w:space="0" w:color="auto"/>
      </w:divBdr>
    </w:div>
    <w:div w:id="211385754">
      <w:bodyDiv w:val="1"/>
      <w:marLeft w:val="0"/>
      <w:marRight w:val="0"/>
      <w:marTop w:val="0"/>
      <w:marBottom w:val="0"/>
      <w:divBdr>
        <w:top w:val="none" w:sz="0" w:space="0" w:color="auto"/>
        <w:left w:val="none" w:sz="0" w:space="0" w:color="auto"/>
        <w:bottom w:val="none" w:sz="0" w:space="0" w:color="auto"/>
        <w:right w:val="none" w:sz="0" w:space="0" w:color="auto"/>
      </w:divBdr>
    </w:div>
    <w:div w:id="272134196">
      <w:bodyDiv w:val="1"/>
      <w:marLeft w:val="0"/>
      <w:marRight w:val="0"/>
      <w:marTop w:val="0"/>
      <w:marBottom w:val="0"/>
      <w:divBdr>
        <w:top w:val="none" w:sz="0" w:space="0" w:color="auto"/>
        <w:left w:val="none" w:sz="0" w:space="0" w:color="auto"/>
        <w:bottom w:val="none" w:sz="0" w:space="0" w:color="auto"/>
        <w:right w:val="none" w:sz="0" w:space="0" w:color="auto"/>
      </w:divBdr>
      <w:divsChild>
        <w:div w:id="11803523">
          <w:marLeft w:val="0"/>
          <w:marRight w:val="0"/>
          <w:marTop w:val="0"/>
          <w:marBottom w:val="0"/>
          <w:divBdr>
            <w:top w:val="none" w:sz="0" w:space="0" w:color="auto"/>
            <w:left w:val="none" w:sz="0" w:space="0" w:color="auto"/>
            <w:bottom w:val="none" w:sz="0" w:space="0" w:color="auto"/>
            <w:right w:val="none" w:sz="0" w:space="0" w:color="auto"/>
          </w:divBdr>
          <w:divsChild>
            <w:div w:id="652639844">
              <w:marLeft w:val="0"/>
              <w:marRight w:val="0"/>
              <w:marTop w:val="0"/>
              <w:marBottom w:val="0"/>
              <w:divBdr>
                <w:top w:val="none" w:sz="0" w:space="0" w:color="auto"/>
                <w:left w:val="none" w:sz="0" w:space="0" w:color="auto"/>
                <w:bottom w:val="none" w:sz="0" w:space="0" w:color="auto"/>
                <w:right w:val="none" w:sz="0" w:space="0" w:color="auto"/>
              </w:divBdr>
              <w:divsChild>
                <w:div w:id="19133947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86353440">
      <w:bodyDiv w:val="1"/>
      <w:marLeft w:val="0"/>
      <w:marRight w:val="0"/>
      <w:marTop w:val="0"/>
      <w:marBottom w:val="0"/>
      <w:divBdr>
        <w:top w:val="none" w:sz="0" w:space="0" w:color="auto"/>
        <w:left w:val="none" w:sz="0" w:space="0" w:color="auto"/>
        <w:bottom w:val="none" w:sz="0" w:space="0" w:color="auto"/>
        <w:right w:val="none" w:sz="0" w:space="0" w:color="auto"/>
      </w:divBdr>
    </w:div>
    <w:div w:id="370572248">
      <w:bodyDiv w:val="1"/>
      <w:marLeft w:val="0"/>
      <w:marRight w:val="0"/>
      <w:marTop w:val="0"/>
      <w:marBottom w:val="0"/>
      <w:divBdr>
        <w:top w:val="none" w:sz="0" w:space="0" w:color="auto"/>
        <w:left w:val="none" w:sz="0" w:space="0" w:color="auto"/>
        <w:bottom w:val="none" w:sz="0" w:space="0" w:color="auto"/>
        <w:right w:val="none" w:sz="0" w:space="0" w:color="auto"/>
      </w:divBdr>
      <w:divsChild>
        <w:div w:id="1965186352">
          <w:marLeft w:val="0"/>
          <w:marRight w:val="0"/>
          <w:marTop w:val="0"/>
          <w:marBottom w:val="0"/>
          <w:divBdr>
            <w:top w:val="none" w:sz="0" w:space="0" w:color="auto"/>
            <w:left w:val="none" w:sz="0" w:space="0" w:color="auto"/>
            <w:bottom w:val="none" w:sz="0" w:space="0" w:color="auto"/>
            <w:right w:val="none" w:sz="0" w:space="0" w:color="auto"/>
          </w:divBdr>
          <w:divsChild>
            <w:div w:id="1112627856">
              <w:marLeft w:val="0"/>
              <w:marRight w:val="0"/>
              <w:marTop w:val="0"/>
              <w:marBottom w:val="0"/>
              <w:divBdr>
                <w:top w:val="none" w:sz="0" w:space="0" w:color="auto"/>
                <w:left w:val="none" w:sz="0" w:space="0" w:color="auto"/>
                <w:bottom w:val="none" w:sz="0" w:space="0" w:color="auto"/>
                <w:right w:val="none" w:sz="0" w:space="0" w:color="auto"/>
              </w:divBdr>
              <w:divsChild>
                <w:div w:id="5861604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58332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43">
          <w:marLeft w:val="0"/>
          <w:marRight w:val="0"/>
          <w:marTop w:val="0"/>
          <w:marBottom w:val="0"/>
          <w:divBdr>
            <w:top w:val="none" w:sz="0" w:space="0" w:color="auto"/>
            <w:left w:val="none" w:sz="0" w:space="0" w:color="auto"/>
            <w:bottom w:val="none" w:sz="0" w:space="0" w:color="auto"/>
            <w:right w:val="none" w:sz="0" w:space="0" w:color="auto"/>
          </w:divBdr>
          <w:divsChild>
            <w:div w:id="999962197">
              <w:marLeft w:val="0"/>
              <w:marRight w:val="0"/>
              <w:marTop w:val="0"/>
              <w:marBottom w:val="0"/>
              <w:divBdr>
                <w:top w:val="none" w:sz="0" w:space="0" w:color="auto"/>
                <w:left w:val="none" w:sz="0" w:space="0" w:color="auto"/>
                <w:bottom w:val="none" w:sz="0" w:space="0" w:color="auto"/>
                <w:right w:val="none" w:sz="0" w:space="0" w:color="auto"/>
              </w:divBdr>
              <w:divsChild>
                <w:div w:id="1899781742">
                  <w:marLeft w:val="360"/>
                  <w:marRight w:val="96"/>
                  <w:marTop w:val="0"/>
                  <w:marBottom w:val="0"/>
                  <w:divBdr>
                    <w:top w:val="none" w:sz="0" w:space="0" w:color="auto"/>
                    <w:left w:val="none" w:sz="0" w:space="0" w:color="auto"/>
                    <w:bottom w:val="none" w:sz="0" w:space="0" w:color="auto"/>
                    <w:right w:val="none" w:sz="0" w:space="0" w:color="auto"/>
                  </w:divBdr>
                </w:div>
              </w:divsChild>
            </w:div>
            <w:div w:id="28726336">
              <w:marLeft w:val="0"/>
              <w:marRight w:val="0"/>
              <w:marTop w:val="0"/>
              <w:marBottom w:val="0"/>
              <w:divBdr>
                <w:top w:val="none" w:sz="0" w:space="0" w:color="auto"/>
                <w:left w:val="none" w:sz="0" w:space="0" w:color="auto"/>
                <w:bottom w:val="none" w:sz="0" w:space="0" w:color="auto"/>
                <w:right w:val="none" w:sz="0" w:space="0" w:color="auto"/>
              </w:divBdr>
              <w:divsChild>
                <w:div w:id="2044285611">
                  <w:marLeft w:val="360"/>
                  <w:marRight w:val="96"/>
                  <w:marTop w:val="0"/>
                  <w:marBottom w:val="0"/>
                  <w:divBdr>
                    <w:top w:val="none" w:sz="0" w:space="0" w:color="auto"/>
                    <w:left w:val="none" w:sz="0" w:space="0" w:color="auto"/>
                    <w:bottom w:val="none" w:sz="0" w:space="0" w:color="auto"/>
                    <w:right w:val="none" w:sz="0" w:space="0" w:color="auto"/>
                  </w:divBdr>
                </w:div>
              </w:divsChild>
            </w:div>
            <w:div w:id="1356229072">
              <w:marLeft w:val="0"/>
              <w:marRight w:val="0"/>
              <w:marTop w:val="0"/>
              <w:marBottom w:val="0"/>
              <w:divBdr>
                <w:top w:val="none" w:sz="0" w:space="0" w:color="auto"/>
                <w:left w:val="none" w:sz="0" w:space="0" w:color="auto"/>
                <w:bottom w:val="none" w:sz="0" w:space="0" w:color="auto"/>
                <w:right w:val="none" w:sz="0" w:space="0" w:color="auto"/>
              </w:divBdr>
              <w:divsChild>
                <w:div w:id="8152932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0953206">
      <w:bodyDiv w:val="1"/>
      <w:marLeft w:val="0"/>
      <w:marRight w:val="0"/>
      <w:marTop w:val="0"/>
      <w:marBottom w:val="0"/>
      <w:divBdr>
        <w:top w:val="none" w:sz="0" w:space="0" w:color="auto"/>
        <w:left w:val="none" w:sz="0" w:space="0" w:color="auto"/>
        <w:bottom w:val="none" w:sz="0" w:space="0" w:color="auto"/>
        <w:right w:val="none" w:sz="0" w:space="0" w:color="auto"/>
      </w:divBdr>
      <w:divsChild>
        <w:div w:id="2010212283">
          <w:marLeft w:val="0"/>
          <w:marRight w:val="0"/>
          <w:marTop w:val="0"/>
          <w:marBottom w:val="0"/>
          <w:divBdr>
            <w:top w:val="none" w:sz="0" w:space="0" w:color="auto"/>
            <w:left w:val="none" w:sz="0" w:space="0" w:color="auto"/>
            <w:bottom w:val="none" w:sz="0" w:space="0" w:color="auto"/>
            <w:right w:val="none" w:sz="0" w:space="0" w:color="auto"/>
          </w:divBdr>
          <w:divsChild>
            <w:div w:id="1914316459">
              <w:marLeft w:val="0"/>
              <w:marRight w:val="0"/>
              <w:marTop w:val="0"/>
              <w:marBottom w:val="0"/>
              <w:divBdr>
                <w:top w:val="none" w:sz="0" w:space="0" w:color="auto"/>
                <w:left w:val="none" w:sz="0" w:space="0" w:color="auto"/>
                <w:bottom w:val="none" w:sz="0" w:space="0" w:color="auto"/>
                <w:right w:val="none" w:sz="0" w:space="0" w:color="auto"/>
              </w:divBdr>
              <w:divsChild>
                <w:div w:id="7659291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5707399">
      <w:bodyDiv w:val="1"/>
      <w:marLeft w:val="0"/>
      <w:marRight w:val="0"/>
      <w:marTop w:val="0"/>
      <w:marBottom w:val="0"/>
      <w:divBdr>
        <w:top w:val="none" w:sz="0" w:space="0" w:color="auto"/>
        <w:left w:val="none" w:sz="0" w:space="0" w:color="auto"/>
        <w:bottom w:val="none" w:sz="0" w:space="0" w:color="auto"/>
        <w:right w:val="none" w:sz="0" w:space="0" w:color="auto"/>
      </w:divBdr>
    </w:div>
    <w:div w:id="481242169">
      <w:bodyDiv w:val="1"/>
      <w:marLeft w:val="0"/>
      <w:marRight w:val="0"/>
      <w:marTop w:val="0"/>
      <w:marBottom w:val="0"/>
      <w:divBdr>
        <w:top w:val="none" w:sz="0" w:space="0" w:color="auto"/>
        <w:left w:val="none" w:sz="0" w:space="0" w:color="auto"/>
        <w:bottom w:val="none" w:sz="0" w:space="0" w:color="auto"/>
        <w:right w:val="none" w:sz="0" w:space="0" w:color="auto"/>
      </w:divBdr>
      <w:divsChild>
        <w:div w:id="725644951">
          <w:marLeft w:val="0"/>
          <w:marRight w:val="0"/>
          <w:marTop w:val="0"/>
          <w:marBottom w:val="0"/>
          <w:divBdr>
            <w:top w:val="none" w:sz="0" w:space="0" w:color="auto"/>
            <w:left w:val="none" w:sz="0" w:space="0" w:color="auto"/>
            <w:bottom w:val="none" w:sz="0" w:space="0" w:color="auto"/>
            <w:right w:val="none" w:sz="0" w:space="0" w:color="auto"/>
          </w:divBdr>
          <w:divsChild>
            <w:div w:id="548241">
              <w:marLeft w:val="0"/>
              <w:marRight w:val="0"/>
              <w:marTop w:val="0"/>
              <w:marBottom w:val="0"/>
              <w:divBdr>
                <w:top w:val="none" w:sz="0" w:space="0" w:color="auto"/>
                <w:left w:val="none" w:sz="0" w:space="0" w:color="auto"/>
                <w:bottom w:val="none" w:sz="0" w:space="0" w:color="auto"/>
                <w:right w:val="none" w:sz="0" w:space="0" w:color="auto"/>
              </w:divBdr>
              <w:divsChild>
                <w:div w:id="611397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88864275">
      <w:bodyDiv w:val="1"/>
      <w:marLeft w:val="0"/>
      <w:marRight w:val="0"/>
      <w:marTop w:val="0"/>
      <w:marBottom w:val="0"/>
      <w:divBdr>
        <w:top w:val="none" w:sz="0" w:space="0" w:color="auto"/>
        <w:left w:val="none" w:sz="0" w:space="0" w:color="auto"/>
        <w:bottom w:val="none" w:sz="0" w:space="0" w:color="auto"/>
        <w:right w:val="none" w:sz="0" w:space="0" w:color="auto"/>
      </w:divBdr>
      <w:divsChild>
        <w:div w:id="1178272579">
          <w:marLeft w:val="0"/>
          <w:marRight w:val="0"/>
          <w:marTop w:val="0"/>
          <w:marBottom w:val="0"/>
          <w:divBdr>
            <w:top w:val="none" w:sz="0" w:space="0" w:color="auto"/>
            <w:left w:val="none" w:sz="0" w:space="0" w:color="auto"/>
            <w:bottom w:val="none" w:sz="0" w:space="0" w:color="auto"/>
            <w:right w:val="none" w:sz="0" w:space="0" w:color="auto"/>
          </w:divBdr>
          <w:divsChild>
            <w:div w:id="509295472">
              <w:marLeft w:val="0"/>
              <w:marRight w:val="0"/>
              <w:marTop w:val="0"/>
              <w:marBottom w:val="0"/>
              <w:divBdr>
                <w:top w:val="none" w:sz="0" w:space="0" w:color="auto"/>
                <w:left w:val="none" w:sz="0" w:space="0" w:color="auto"/>
                <w:bottom w:val="none" w:sz="0" w:space="0" w:color="auto"/>
                <w:right w:val="none" w:sz="0" w:space="0" w:color="auto"/>
              </w:divBdr>
              <w:divsChild>
                <w:div w:id="1904486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1085502">
      <w:bodyDiv w:val="1"/>
      <w:marLeft w:val="0"/>
      <w:marRight w:val="0"/>
      <w:marTop w:val="0"/>
      <w:marBottom w:val="0"/>
      <w:divBdr>
        <w:top w:val="none" w:sz="0" w:space="0" w:color="auto"/>
        <w:left w:val="none" w:sz="0" w:space="0" w:color="auto"/>
        <w:bottom w:val="none" w:sz="0" w:space="0" w:color="auto"/>
        <w:right w:val="none" w:sz="0" w:space="0" w:color="auto"/>
      </w:divBdr>
    </w:div>
    <w:div w:id="710037348">
      <w:bodyDiv w:val="1"/>
      <w:marLeft w:val="0"/>
      <w:marRight w:val="0"/>
      <w:marTop w:val="0"/>
      <w:marBottom w:val="0"/>
      <w:divBdr>
        <w:top w:val="none" w:sz="0" w:space="0" w:color="auto"/>
        <w:left w:val="none" w:sz="0" w:space="0" w:color="auto"/>
        <w:bottom w:val="none" w:sz="0" w:space="0" w:color="auto"/>
        <w:right w:val="none" w:sz="0" w:space="0" w:color="auto"/>
      </w:divBdr>
      <w:divsChild>
        <w:div w:id="1201167838">
          <w:marLeft w:val="0"/>
          <w:marRight w:val="0"/>
          <w:marTop w:val="0"/>
          <w:marBottom w:val="0"/>
          <w:divBdr>
            <w:top w:val="none" w:sz="0" w:space="0" w:color="auto"/>
            <w:left w:val="none" w:sz="0" w:space="0" w:color="auto"/>
            <w:bottom w:val="none" w:sz="0" w:space="0" w:color="auto"/>
            <w:right w:val="none" w:sz="0" w:space="0" w:color="auto"/>
          </w:divBdr>
          <w:divsChild>
            <w:div w:id="2110808963">
              <w:marLeft w:val="0"/>
              <w:marRight w:val="0"/>
              <w:marTop w:val="0"/>
              <w:marBottom w:val="0"/>
              <w:divBdr>
                <w:top w:val="none" w:sz="0" w:space="0" w:color="auto"/>
                <w:left w:val="none" w:sz="0" w:space="0" w:color="auto"/>
                <w:bottom w:val="none" w:sz="0" w:space="0" w:color="auto"/>
                <w:right w:val="none" w:sz="0" w:space="0" w:color="auto"/>
              </w:divBdr>
              <w:divsChild>
                <w:div w:id="17930167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19671189">
      <w:bodyDiv w:val="1"/>
      <w:marLeft w:val="0"/>
      <w:marRight w:val="0"/>
      <w:marTop w:val="0"/>
      <w:marBottom w:val="0"/>
      <w:divBdr>
        <w:top w:val="none" w:sz="0" w:space="0" w:color="auto"/>
        <w:left w:val="none" w:sz="0" w:space="0" w:color="auto"/>
        <w:bottom w:val="none" w:sz="0" w:space="0" w:color="auto"/>
        <w:right w:val="none" w:sz="0" w:space="0" w:color="auto"/>
      </w:divBdr>
      <w:divsChild>
        <w:div w:id="288630898">
          <w:marLeft w:val="0"/>
          <w:marRight w:val="0"/>
          <w:marTop w:val="0"/>
          <w:marBottom w:val="0"/>
          <w:divBdr>
            <w:top w:val="none" w:sz="0" w:space="0" w:color="auto"/>
            <w:left w:val="none" w:sz="0" w:space="0" w:color="auto"/>
            <w:bottom w:val="none" w:sz="0" w:space="0" w:color="auto"/>
            <w:right w:val="none" w:sz="0" w:space="0" w:color="auto"/>
          </w:divBdr>
          <w:divsChild>
            <w:div w:id="1303076728">
              <w:marLeft w:val="0"/>
              <w:marRight w:val="0"/>
              <w:marTop w:val="0"/>
              <w:marBottom w:val="0"/>
              <w:divBdr>
                <w:top w:val="none" w:sz="0" w:space="0" w:color="auto"/>
                <w:left w:val="none" w:sz="0" w:space="0" w:color="auto"/>
                <w:bottom w:val="none" w:sz="0" w:space="0" w:color="auto"/>
                <w:right w:val="none" w:sz="0" w:space="0" w:color="auto"/>
              </w:divBdr>
              <w:divsChild>
                <w:div w:id="13492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0904208">
      <w:bodyDiv w:val="1"/>
      <w:marLeft w:val="0"/>
      <w:marRight w:val="0"/>
      <w:marTop w:val="0"/>
      <w:marBottom w:val="0"/>
      <w:divBdr>
        <w:top w:val="none" w:sz="0" w:space="0" w:color="auto"/>
        <w:left w:val="none" w:sz="0" w:space="0" w:color="auto"/>
        <w:bottom w:val="none" w:sz="0" w:space="0" w:color="auto"/>
        <w:right w:val="none" w:sz="0" w:space="0" w:color="auto"/>
      </w:divBdr>
      <w:divsChild>
        <w:div w:id="1244028999">
          <w:marLeft w:val="0"/>
          <w:marRight w:val="0"/>
          <w:marTop w:val="0"/>
          <w:marBottom w:val="0"/>
          <w:divBdr>
            <w:top w:val="none" w:sz="0" w:space="0" w:color="auto"/>
            <w:left w:val="none" w:sz="0" w:space="0" w:color="auto"/>
            <w:bottom w:val="none" w:sz="0" w:space="0" w:color="auto"/>
            <w:right w:val="none" w:sz="0" w:space="0" w:color="auto"/>
          </w:divBdr>
          <w:divsChild>
            <w:div w:id="866724355">
              <w:marLeft w:val="0"/>
              <w:marRight w:val="0"/>
              <w:marTop w:val="0"/>
              <w:marBottom w:val="0"/>
              <w:divBdr>
                <w:top w:val="none" w:sz="0" w:space="0" w:color="auto"/>
                <w:left w:val="none" w:sz="0" w:space="0" w:color="auto"/>
                <w:bottom w:val="none" w:sz="0" w:space="0" w:color="auto"/>
                <w:right w:val="none" w:sz="0" w:space="0" w:color="auto"/>
              </w:divBdr>
              <w:divsChild>
                <w:div w:id="6211512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08467844">
      <w:bodyDiv w:val="1"/>
      <w:marLeft w:val="0"/>
      <w:marRight w:val="0"/>
      <w:marTop w:val="0"/>
      <w:marBottom w:val="0"/>
      <w:divBdr>
        <w:top w:val="none" w:sz="0" w:space="0" w:color="auto"/>
        <w:left w:val="none" w:sz="0" w:space="0" w:color="auto"/>
        <w:bottom w:val="none" w:sz="0" w:space="0" w:color="auto"/>
        <w:right w:val="none" w:sz="0" w:space="0" w:color="auto"/>
      </w:divBdr>
      <w:divsChild>
        <w:div w:id="541677792">
          <w:marLeft w:val="0"/>
          <w:marRight w:val="0"/>
          <w:marTop w:val="0"/>
          <w:marBottom w:val="0"/>
          <w:divBdr>
            <w:top w:val="none" w:sz="0" w:space="0" w:color="auto"/>
            <w:left w:val="none" w:sz="0" w:space="0" w:color="auto"/>
            <w:bottom w:val="none" w:sz="0" w:space="0" w:color="auto"/>
            <w:right w:val="none" w:sz="0" w:space="0" w:color="auto"/>
          </w:divBdr>
          <w:divsChild>
            <w:div w:id="527255338">
              <w:marLeft w:val="0"/>
              <w:marRight w:val="0"/>
              <w:marTop w:val="0"/>
              <w:marBottom w:val="0"/>
              <w:divBdr>
                <w:top w:val="none" w:sz="0" w:space="0" w:color="auto"/>
                <w:left w:val="none" w:sz="0" w:space="0" w:color="auto"/>
                <w:bottom w:val="none" w:sz="0" w:space="0" w:color="auto"/>
                <w:right w:val="none" w:sz="0" w:space="0" w:color="auto"/>
              </w:divBdr>
              <w:divsChild>
                <w:div w:id="774788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7932970">
      <w:bodyDiv w:val="1"/>
      <w:marLeft w:val="0"/>
      <w:marRight w:val="0"/>
      <w:marTop w:val="0"/>
      <w:marBottom w:val="0"/>
      <w:divBdr>
        <w:top w:val="none" w:sz="0" w:space="0" w:color="auto"/>
        <w:left w:val="none" w:sz="0" w:space="0" w:color="auto"/>
        <w:bottom w:val="none" w:sz="0" w:space="0" w:color="auto"/>
        <w:right w:val="none" w:sz="0" w:space="0" w:color="auto"/>
      </w:divBdr>
      <w:divsChild>
        <w:div w:id="1409692767">
          <w:marLeft w:val="0"/>
          <w:marRight w:val="0"/>
          <w:marTop w:val="0"/>
          <w:marBottom w:val="0"/>
          <w:divBdr>
            <w:top w:val="none" w:sz="0" w:space="0" w:color="auto"/>
            <w:left w:val="none" w:sz="0" w:space="0" w:color="auto"/>
            <w:bottom w:val="none" w:sz="0" w:space="0" w:color="auto"/>
            <w:right w:val="none" w:sz="0" w:space="0" w:color="auto"/>
          </w:divBdr>
          <w:divsChild>
            <w:div w:id="2018539864">
              <w:marLeft w:val="0"/>
              <w:marRight w:val="0"/>
              <w:marTop w:val="0"/>
              <w:marBottom w:val="0"/>
              <w:divBdr>
                <w:top w:val="none" w:sz="0" w:space="0" w:color="auto"/>
                <w:left w:val="none" w:sz="0" w:space="0" w:color="auto"/>
                <w:bottom w:val="none" w:sz="0" w:space="0" w:color="auto"/>
                <w:right w:val="none" w:sz="0" w:space="0" w:color="auto"/>
              </w:divBdr>
              <w:divsChild>
                <w:div w:id="1347976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5695081">
      <w:bodyDiv w:val="1"/>
      <w:marLeft w:val="0"/>
      <w:marRight w:val="0"/>
      <w:marTop w:val="0"/>
      <w:marBottom w:val="0"/>
      <w:divBdr>
        <w:top w:val="none" w:sz="0" w:space="0" w:color="auto"/>
        <w:left w:val="none" w:sz="0" w:space="0" w:color="auto"/>
        <w:bottom w:val="none" w:sz="0" w:space="0" w:color="auto"/>
        <w:right w:val="none" w:sz="0" w:space="0" w:color="auto"/>
      </w:divBdr>
      <w:divsChild>
        <w:div w:id="1243298311">
          <w:marLeft w:val="0"/>
          <w:marRight w:val="0"/>
          <w:marTop w:val="0"/>
          <w:marBottom w:val="0"/>
          <w:divBdr>
            <w:top w:val="none" w:sz="0" w:space="0" w:color="auto"/>
            <w:left w:val="none" w:sz="0" w:space="0" w:color="auto"/>
            <w:bottom w:val="none" w:sz="0" w:space="0" w:color="auto"/>
            <w:right w:val="none" w:sz="0" w:space="0" w:color="auto"/>
          </w:divBdr>
          <w:divsChild>
            <w:div w:id="2024431941">
              <w:marLeft w:val="0"/>
              <w:marRight w:val="0"/>
              <w:marTop w:val="0"/>
              <w:marBottom w:val="0"/>
              <w:divBdr>
                <w:top w:val="none" w:sz="0" w:space="0" w:color="auto"/>
                <w:left w:val="none" w:sz="0" w:space="0" w:color="auto"/>
                <w:bottom w:val="none" w:sz="0" w:space="0" w:color="auto"/>
                <w:right w:val="none" w:sz="0" w:space="0" w:color="auto"/>
              </w:divBdr>
              <w:divsChild>
                <w:div w:id="1790083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5378743">
      <w:bodyDiv w:val="1"/>
      <w:marLeft w:val="0"/>
      <w:marRight w:val="0"/>
      <w:marTop w:val="0"/>
      <w:marBottom w:val="0"/>
      <w:divBdr>
        <w:top w:val="none" w:sz="0" w:space="0" w:color="auto"/>
        <w:left w:val="none" w:sz="0" w:space="0" w:color="auto"/>
        <w:bottom w:val="none" w:sz="0" w:space="0" w:color="auto"/>
        <w:right w:val="none" w:sz="0" w:space="0" w:color="auto"/>
      </w:divBdr>
    </w:div>
    <w:div w:id="980962805">
      <w:bodyDiv w:val="1"/>
      <w:marLeft w:val="0"/>
      <w:marRight w:val="0"/>
      <w:marTop w:val="0"/>
      <w:marBottom w:val="0"/>
      <w:divBdr>
        <w:top w:val="none" w:sz="0" w:space="0" w:color="auto"/>
        <w:left w:val="none" w:sz="0" w:space="0" w:color="auto"/>
        <w:bottom w:val="none" w:sz="0" w:space="0" w:color="auto"/>
        <w:right w:val="none" w:sz="0" w:space="0" w:color="auto"/>
      </w:divBdr>
      <w:divsChild>
        <w:div w:id="2010863186">
          <w:marLeft w:val="0"/>
          <w:marRight w:val="0"/>
          <w:marTop w:val="0"/>
          <w:marBottom w:val="0"/>
          <w:divBdr>
            <w:top w:val="none" w:sz="0" w:space="0" w:color="auto"/>
            <w:left w:val="none" w:sz="0" w:space="0" w:color="auto"/>
            <w:bottom w:val="none" w:sz="0" w:space="0" w:color="auto"/>
            <w:right w:val="none" w:sz="0" w:space="0" w:color="auto"/>
          </w:divBdr>
          <w:divsChild>
            <w:div w:id="1572228668">
              <w:marLeft w:val="0"/>
              <w:marRight w:val="0"/>
              <w:marTop w:val="0"/>
              <w:marBottom w:val="0"/>
              <w:divBdr>
                <w:top w:val="none" w:sz="0" w:space="0" w:color="auto"/>
                <w:left w:val="none" w:sz="0" w:space="0" w:color="auto"/>
                <w:bottom w:val="none" w:sz="0" w:space="0" w:color="auto"/>
                <w:right w:val="none" w:sz="0" w:space="0" w:color="auto"/>
              </w:divBdr>
              <w:divsChild>
                <w:div w:id="1431004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38777205">
      <w:bodyDiv w:val="1"/>
      <w:marLeft w:val="0"/>
      <w:marRight w:val="0"/>
      <w:marTop w:val="0"/>
      <w:marBottom w:val="0"/>
      <w:divBdr>
        <w:top w:val="none" w:sz="0" w:space="0" w:color="auto"/>
        <w:left w:val="none" w:sz="0" w:space="0" w:color="auto"/>
        <w:bottom w:val="none" w:sz="0" w:space="0" w:color="auto"/>
        <w:right w:val="none" w:sz="0" w:space="0" w:color="auto"/>
      </w:divBdr>
    </w:div>
    <w:div w:id="1097480027">
      <w:bodyDiv w:val="1"/>
      <w:marLeft w:val="0"/>
      <w:marRight w:val="0"/>
      <w:marTop w:val="0"/>
      <w:marBottom w:val="0"/>
      <w:divBdr>
        <w:top w:val="none" w:sz="0" w:space="0" w:color="auto"/>
        <w:left w:val="none" w:sz="0" w:space="0" w:color="auto"/>
        <w:bottom w:val="none" w:sz="0" w:space="0" w:color="auto"/>
        <w:right w:val="none" w:sz="0" w:space="0" w:color="auto"/>
      </w:divBdr>
      <w:divsChild>
        <w:div w:id="121968396">
          <w:marLeft w:val="0"/>
          <w:marRight w:val="0"/>
          <w:marTop w:val="0"/>
          <w:marBottom w:val="0"/>
          <w:divBdr>
            <w:top w:val="none" w:sz="0" w:space="0" w:color="auto"/>
            <w:left w:val="none" w:sz="0" w:space="0" w:color="auto"/>
            <w:bottom w:val="none" w:sz="0" w:space="0" w:color="auto"/>
            <w:right w:val="none" w:sz="0" w:space="0" w:color="auto"/>
          </w:divBdr>
          <w:divsChild>
            <w:div w:id="636646498">
              <w:marLeft w:val="0"/>
              <w:marRight w:val="0"/>
              <w:marTop w:val="0"/>
              <w:marBottom w:val="0"/>
              <w:divBdr>
                <w:top w:val="none" w:sz="0" w:space="0" w:color="auto"/>
                <w:left w:val="none" w:sz="0" w:space="0" w:color="auto"/>
                <w:bottom w:val="none" w:sz="0" w:space="0" w:color="auto"/>
                <w:right w:val="none" w:sz="0" w:space="0" w:color="auto"/>
              </w:divBdr>
              <w:divsChild>
                <w:div w:id="1832537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6148175">
      <w:bodyDiv w:val="1"/>
      <w:marLeft w:val="0"/>
      <w:marRight w:val="0"/>
      <w:marTop w:val="0"/>
      <w:marBottom w:val="0"/>
      <w:divBdr>
        <w:top w:val="none" w:sz="0" w:space="0" w:color="auto"/>
        <w:left w:val="none" w:sz="0" w:space="0" w:color="auto"/>
        <w:bottom w:val="none" w:sz="0" w:space="0" w:color="auto"/>
        <w:right w:val="none" w:sz="0" w:space="0" w:color="auto"/>
      </w:divBdr>
      <w:divsChild>
        <w:div w:id="28115633">
          <w:marLeft w:val="0"/>
          <w:marRight w:val="0"/>
          <w:marTop w:val="0"/>
          <w:marBottom w:val="0"/>
          <w:divBdr>
            <w:top w:val="none" w:sz="0" w:space="0" w:color="auto"/>
            <w:left w:val="none" w:sz="0" w:space="0" w:color="auto"/>
            <w:bottom w:val="none" w:sz="0" w:space="0" w:color="auto"/>
            <w:right w:val="none" w:sz="0" w:space="0" w:color="auto"/>
          </w:divBdr>
          <w:divsChild>
            <w:div w:id="1088238108">
              <w:marLeft w:val="0"/>
              <w:marRight w:val="0"/>
              <w:marTop w:val="0"/>
              <w:marBottom w:val="0"/>
              <w:divBdr>
                <w:top w:val="none" w:sz="0" w:space="0" w:color="auto"/>
                <w:left w:val="none" w:sz="0" w:space="0" w:color="auto"/>
                <w:bottom w:val="none" w:sz="0" w:space="0" w:color="auto"/>
                <w:right w:val="none" w:sz="0" w:space="0" w:color="auto"/>
              </w:divBdr>
              <w:divsChild>
                <w:div w:id="14009065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8597196">
      <w:bodyDiv w:val="1"/>
      <w:marLeft w:val="0"/>
      <w:marRight w:val="0"/>
      <w:marTop w:val="0"/>
      <w:marBottom w:val="0"/>
      <w:divBdr>
        <w:top w:val="none" w:sz="0" w:space="0" w:color="auto"/>
        <w:left w:val="none" w:sz="0" w:space="0" w:color="auto"/>
        <w:bottom w:val="none" w:sz="0" w:space="0" w:color="auto"/>
        <w:right w:val="none" w:sz="0" w:space="0" w:color="auto"/>
      </w:divBdr>
      <w:divsChild>
        <w:div w:id="1423649049">
          <w:marLeft w:val="0"/>
          <w:marRight w:val="0"/>
          <w:marTop w:val="0"/>
          <w:marBottom w:val="0"/>
          <w:divBdr>
            <w:top w:val="none" w:sz="0" w:space="0" w:color="auto"/>
            <w:left w:val="none" w:sz="0" w:space="0" w:color="auto"/>
            <w:bottom w:val="none" w:sz="0" w:space="0" w:color="auto"/>
            <w:right w:val="none" w:sz="0" w:space="0" w:color="auto"/>
          </w:divBdr>
          <w:divsChild>
            <w:div w:id="1063676677">
              <w:marLeft w:val="0"/>
              <w:marRight w:val="0"/>
              <w:marTop w:val="0"/>
              <w:marBottom w:val="0"/>
              <w:divBdr>
                <w:top w:val="none" w:sz="0" w:space="0" w:color="auto"/>
                <w:left w:val="none" w:sz="0" w:space="0" w:color="auto"/>
                <w:bottom w:val="none" w:sz="0" w:space="0" w:color="auto"/>
                <w:right w:val="none" w:sz="0" w:space="0" w:color="auto"/>
              </w:divBdr>
              <w:divsChild>
                <w:div w:id="2138642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9276131">
      <w:bodyDiv w:val="1"/>
      <w:marLeft w:val="0"/>
      <w:marRight w:val="0"/>
      <w:marTop w:val="0"/>
      <w:marBottom w:val="0"/>
      <w:divBdr>
        <w:top w:val="none" w:sz="0" w:space="0" w:color="auto"/>
        <w:left w:val="none" w:sz="0" w:space="0" w:color="auto"/>
        <w:bottom w:val="none" w:sz="0" w:space="0" w:color="auto"/>
        <w:right w:val="none" w:sz="0" w:space="0" w:color="auto"/>
      </w:divBdr>
      <w:divsChild>
        <w:div w:id="1443260849">
          <w:marLeft w:val="0"/>
          <w:marRight w:val="0"/>
          <w:marTop w:val="0"/>
          <w:marBottom w:val="0"/>
          <w:divBdr>
            <w:top w:val="none" w:sz="0" w:space="0" w:color="auto"/>
            <w:left w:val="none" w:sz="0" w:space="0" w:color="auto"/>
            <w:bottom w:val="none" w:sz="0" w:space="0" w:color="auto"/>
            <w:right w:val="none" w:sz="0" w:space="0" w:color="auto"/>
          </w:divBdr>
          <w:divsChild>
            <w:div w:id="287441192">
              <w:marLeft w:val="0"/>
              <w:marRight w:val="0"/>
              <w:marTop w:val="0"/>
              <w:marBottom w:val="0"/>
              <w:divBdr>
                <w:top w:val="none" w:sz="0" w:space="0" w:color="auto"/>
                <w:left w:val="none" w:sz="0" w:space="0" w:color="auto"/>
                <w:bottom w:val="none" w:sz="0" w:space="0" w:color="auto"/>
                <w:right w:val="none" w:sz="0" w:space="0" w:color="auto"/>
              </w:divBdr>
              <w:divsChild>
                <w:div w:id="15064808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8589129">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5">
          <w:marLeft w:val="0"/>
          <w:marRight w:val="0"/>
          <w:marTop w:val="0"/>
          <w:marBottom w:val="0"/>
          <w:divBdr>
            <w:top w:val="none" w:sz="0" w:space="0" w:color="auto"/>
            <w:left w:val="none" w:sz="0" w:space="0" w:color="auto"/>
            <w:bottom w:val="none" w:sz="0" w:space="0" w:color="auto"/>
            <w:right w:val="none" w:sz="0" w:space="0" w:color="auto"/>
          </w:divBdr>
          <w:divsChild>
            <w:div w:id="828330169">
              <w:marLeft w:val="0"/>
              <w:marRight w:val="0"/>
              <w:marTop w:val="0"/>
              <w:marBottom w:val="0"/>
              <w:divBdr>
                <w:top w:val="none" w:sz="0" w:space="0" w:color="auto"/>
                <w:left w:val="none" w:sz="0" w:space="0" w:color="auto"/>
                <w:bottom w:val="none" w:sz="0" w:space="0" w:color="auto"/>
                <w:right w:val="none" w:sz="0" w:space="0" w:color="auto"/>
              </w:divBdr>
              <w:divsChild>
                <w:div w:id="101210144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5940713">
      <w:bodyDiv w:val="1"/>
      <w:marLeft w:val="0"/>
      <w:marRight w:val="0"/>
      <w:marTop w:val="0"/>
      <w:marBottom w:val="0"/>
      <w:divBdr>
        <w:top w:val="none" w:sz="0" w:space="0" w:color="auto"/>
        <w:left w:val="none" w:sz="0" w:space="0" w:color="auto"/>
        <w:bottom w:val="none" w:sz="0" w:space="0" w:color="auto"/>
        <w:right w:val="none" w:sz="0" w:space="0" w:color="auto"/>
      </w:divBdr>
      <w:divsChild>
        <w:div w:id="2063165369">
          <w:marLeft w:val="0"/>
          <w:marRight w:val="0"/>
          <w:marTop w:val="0"/>
          <w:marBottom w:val="0"/>
          <w:divBdr>
            <w:top w:val="none" w:sz="0" w:space="0" w:color="auto"/>
            <w:left w:val="none" w:sz="0" w:space="0" w:color="auto"/>
            <w:bottom w:val="none" w:sz="0" w:space="0" w:color="auto"/>
            <w:right w:val="none" w:sz="0" w:space="0" w:color="auto"/>
          </w:divBdr>
          <w:divsChild>
            <w:div w:id="1915818075">
              <w:marLeft w:val="0"/>
              <w:marRight w:val="0"/>
              <w:marTop w:val="0"/>
              <w:marBottom w:val="0"/>
              <w:divBdr>
                <w:top w:val="none" w:sz="0" w:space="0" w:color="auto"/>
                <w:left w:val="none" w:sz="0" w:space="0" w:color="auto"/>
                <w:bottom w:val="none" w:sz="0" w:space="0" w:color="auto"/>
                <w:right w:val="none" w:sz="0" w:space="0" w:color="auto"/>
              </w:divBdr>
              <w:divsChild>
                <w:div w:id="1799644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3823423">
      <w:bodyDiv w:val="1"/>
      <w:marLeft w:val="0"/>
      <w:marRight w:val="0"/>
      <w:marTop w:val="0"/>
      <w:marBottom w:val="0"/>
      <w:divBdr>
        <w:top w:val="none" w:sz="0" w:space="0" w:color="auto"/>
        <w:left w:val="none" w:sz="0" w:space="0" w:color="auto"/>
        <w:bottom w:val="none" w:sz="0" w:space="0" w:color="auto"/>
        <w:right w:val="none" w:sz="0" w:space="0" w:color="auto"/>
      </w:divBdr>
      <w:divsChild>
        <w:div w:id="222640598">
          <w:marLeft w:val="0"/>
          <w:marRight w:val="0"/>
          <w:marTop w:val="0"/>
          <w:marBottom w:val="0"/>
          <w:divBdr>
            <w:top w:val="none" w:sz="0" w:space="0" w:color="auto"/>
            <w:left w:val="none" w:sz="0" w:space="0" w:color="auto"/>
            <w:bottom w:val="none" w:sz="0" w:space="0" w:color="auto"/>
            <w:right w:val="none" w:sz="0" w:space="0" w:color="auto"/>
          </w:divBdr>
          <w:divsChild>
            <w:div w:id="440106984">
              <w:marLeft w:val="0"/>
              <w:marRight w:val="0"/>
              <w:marTop w:val="0"/>
              <w:marBottom w:val="0"/>
              <w:divBdr>
                <w:top w:val="none" w:sz="0" w:space="0" w:color="auto"/>
                <w:left w:val="none" w:sz="0" w:space="0" w:color="auto"/>
                <w:bottom w:val="none" w:sz="0" w:space="0" w:color="auto"/>
                <w:right w:val="none" w:sz="0" w:space="0" w:color="auto"/>
              </w:divBdr>
              <w:divsChild>
                <w:div w:id="8940079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6225952">
      <w:bodyDiv w:val="1"/>
      <w:marLeft w:val="0"/>
      <w:marRight w:val="0"/>
      <w:marTop w:val="0"/>
      <w:marBottom w:val="0"/>
      <w:divBdr>
        <w:top w:val="none" w:sz="0" w:space="0" w:color="auto"/>
        <w:left w:val="none" w:sz="0" w:space="0" w:color="auto"/>
        <w:bottom w:val="none" w:sz="0" w:space="0" w:color="auto"/>
        <w:right w:val="none" w:sz="0" w:space="0" w:color="auto"/>
      </w:divBdr>
      <w:divsChild>
        <w:div w:id="1831368888">
          <w:marLeft w:val="0"/>
          <w:marRight w:val="0"/>
          <w:marTop w:val="0"/>
          <w:marBottom w:val="0"/>
          <w:divBdr>
            <w:top w:val="none" w:sz="0" w:space="0" w:color="auto"/>
            <w:left w:val="none" w:sz="0" w:space="0" w:color="auto"/>
            <w:bottom w:val="none" w:sz="0" w:space="0" w:color="auto"/>
            <w:right w:val="none" w:sz="0" w:space="0" w:color="auto"/>
          </w:divBdr>
          <w:divsChild>
            <w:div w:id="938679201">
              <w:marLeft w:val="0"/>
              <w:marRight w:val="0"/>
              <w:marTop w:val="0"/>
              <w:marBottom w:val="0"/>
              <w:divBdr>
                <w:top w:val="none" w:sz="0" w:space="0" w:color="auto"/>
                <w:left w:val="none" w:sz="0" w:space="0" w:color="auto"/>
                <w:bottom w:val="none" w:sz="0" w:space="0" w:color="auto"/>
                <w:right w:val="none" w:sz="0" w:space="0" w:color="auto"/>
              </w:divBdr>
              <w:divsChild>
                <w:div w:id="6676392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2867812">
      <w:bodyDiv w:val="1"/>
      <w:marLeft w:val="0"/>
      <w:marRight w:val="0"/>
      <w:marTop w:val="0"/>
      <w:marBottom w:val="0"/>
      <w:divBdr>
        <w:top w:val="none" w:sz="0" w:space="0" w:color="auto"/>
        <w:left w:val="none" w:sz="0" w:space="0" w:color="auto"/>
        <w:bottom w:val="none" w:sz="0" w:space="0" w:color="auto"/>
        <w:right w:val="none" w:sz="0" w:space="0" w:color="auto"/>
      </w:divBdr>
      <w:divsChild>
        <w:div w:id="1313028079">
          <w:marLeft w:val="0"/>
          <w:marRight w:val="0"/>
          <w:marTop w:val="0"/>
          <w:marBottom w:val="0"/>
          <w:divBdr>
            <w:top w:val="none" w:sz="0" w:space="0" w:color="auto"/>
            <w:left w:val="none" w:sz="0" w:space="0" w:color="auto"/>
            <w:bottom w:val="none" w:sz="0" w:space="0" w:color="auto"/>
            <w:right w:val="none" w:sz="0" w:space="0" w:color="auto"/>
          </w:divBdr>
          <w:divsChild>
            <w:div w:id="1392339497">
              <w:marLeft w:val="0"/>
              <w:marRight w:val="0"/>
              <w:marTop w:val="0"/>
              <w:marBottom w:val="0"/>
              <w:divBdr>
                <w:top w:val="none" w:sz="0" w:space="0" w:color="auto"/>
                <w:left w:val="none" w:sz="0" w:space="0" w:color="auto"/>
                <w:bottom w:val="none" w:sz="0" w:space="0" w:color="auto"/>
                <w:right w:val="none" w:sz="0" w:space="0" w:color="auto"/>
              </w:divBdr>
              <w:divsChild>
                <w:div w:id="1827159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1095380">
      <w:bodyDiv w:val="1"/>
      <w:marLeft w:val="0"/>
      <w:marRight w:val="0"/>
      <w:marTop w:val="0"/>
      <w:marBottom w:val="0"/>
      <w:divBdr>
        <w:top w:val="none" w:sz="0" w:space="0" w:color="auto"/>
        <w:left w:val="none" w:sz="0" w:space="0" w:color="auto"/>
        <w:bottom w:val="none" w:sz="0" w:space="0" w:color="auto"/>
        <w:right w:val="none" w:sz="0" w:space="0" w:color="auto"/>
      </w:divBdr>
      <w:divsChild>
        <w:div w:id="1333870632">
          <w:marLeft w:val="0"/>
          <w:marRight w:val="0"/>
          <w:marTop w:val="0"/>
          <w:marBottom w:val="0"/>
          <w:divBdr>
            <w:top w:val="none" w:sz="0" w:space="0" w:color="auto"/>
            <w:left w:val="none" w:sz="0" w:space="0" w:color="auto"/>
            <w:bottom w:val="none" w:sz="0" w:space="0" w:color="auto"/>
            <w:right w:val="none" w:sz="0" w:space="0" w:color="auto"/>
          </w:divBdr>
          <w:divsChild>
            <w:div w:id="457140744">
              <w:marLeft w:val="0"/>
              <w:marRight w:val="0"/>
              <w:marTop w:val="0"/>
              <w:marBottom w:val="0"/>
              <w:divBdr>
                <w:top w:val="none" w:sz="0" w:space="0" w:color="auto"/>
                <w:left w:val="none" w:sz="0" w:space="0" w:color="auto"/>
                <w:bottom w:val="none" w:sz="0" w:space="0" w:color="auto"/>
                <w:right w:val="none" w:sz="0" w:space="0" w:color="auto"/>
              </w:divBdr>
              <w:divsChild>
                <w:div w:id="19557500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7595223">
      <w:bodyDiv w:val="1"/>
      <w:marLeft w:val="0"/>
      <w:marRight w:val="0"/>
      <w:marTop w:val="0"/>
      <w:marBottom w:val="0"/>
      <w:divBdr>
        <w:top w:val="none" w:sz="0" w:space="0" w:color="auto"/>
        <w:left w:val="none" w:sz="0" w:space="0" w:color="auto"/>
        <w:bottom w:val="none" w:sz="0" w:space="0" w:color="auto"/>
        <w:right w:val="none" w:sz="0" w:space="0" w:color="auto"/>
      </w:divBdr>
      <w:divsChild>
        <w:div w:id="2104765605">
          <w:marLeft w:val="0"/>
          <w:marRight w:val="0"/>
          <w:marTop w:val="0"/>
          <w:marBottom w:val="0"/>
          <w:divBdr>
            <w:top w:val="none" w:sz="0" w:space="0" w:color="auto"/>
            <w:left w:val="none" w:sz="0" w:space="0" w:color="auto"/>
            <w:bottom w:val="none" w:sz="0" w:space="0" w:color="auto"/>
            <w:right w:val="none" w:sz="0" w:space="0" w:color="auto"/>
          </w:divBdr>
          <w:divsChild>
            <w:div w:id="1956330984">
              <w:marLeft w:val="0"/>
              <w:marRight w:val="0"/>
              <w:marTop w:val="0"/>
              <w:marBottom w:val="0"/>
              <w:divBdr>
                <w:top w:val="none" w:sz="0" w:space="0" w:color="auto"/>
                <w:left w:val="none" w:sz="0" w:space="0" w:color="auto"/>
                <w:bottom w:val="none" w:sz="0" w:space="0" w:color="auto"/>
                <w:right w:val="none" w:sz="0" w:space="0" w:color="auto"/>
              </w:divBdr>
              <w:divsChild>
                <w:div w:id="10974026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1618255">
      <w:bodyDiv w:val="1"/>
      <w:marLeft w:val="0"/>
      <w:marRight w:val="0"/>
      <w:marTop w:val="0"/>
      <w:marBottom w:val="0"/>
      <w:divBdr>
        <w:top w:val="none" w:sz="0" w:space="0" w:color="auto"/>
        <w:left w:val="none" w:sz="0" w:space="0" w:color="auto"/>
        <w:bottom w:val="none" w:sz="0" w:space="0" w:color="auto"/>
        <w:right w:val="none" w:sz="0" w:space="0" w:color="auto"/>
      </w:divBdr>
      <w:divsChild>
        <w:div w:id="2111655060">
          <w:marLeft w:val="0"/>
          <w:marRight w:val="0"/>
          <w:marTop w:val="0"/>
          <w:marBottom w:val="0"/>
          <w:divBdr>
            <w:top w:val="none" w:sz="0" w:space="0" w:color="auto"/>
            <w:left w:val="none" w:sz="0" w:space="0" w:color="auto"/>
            <w:bottom w:val="none" w:sz="0" w:space="0" w:color="auto"/>
            <w:right w:val="none" w:sz="0" w:space="0" w:color="auto"/>
          </w:divBdr>
          <w:divsChild>
            <w:div w:id="1511484153">
              <w:marLeft w:val="0"/>
              <w:marRight w:val="0"/>
              <w:marTop w:val="0"/>
              <w:marBottom w:val="0"/>
              <w:divBdr>
                <w:top w:val="none" w:sz="0" w:space="0" w:color="auto"/>
                <w:left w:val="none" w:sz="0" w:space="0" w:color="auto"/>
                <w:bottom w:val="none" w:sz="0" w:space="0" w:color="auto"/>
                <w:right w:val="none" w:sz="0" w:space="0" w:color="auto"/>
              </w:divBdr>
              <w:divsChild>
                <w:div w:id="17175847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443282">
      <w:bodyDiv w:val="1"/>
      <w:marLeft w:val="0"/>
      <w:marRight w:val="0"/>
      <w:marTop w:val="0"/>
      <w:marBottom w:val="0"/>
      <w:divBdr>
        <w:top w:val="none" w:sz="0" w:space="0" w:color="auto"/>
        <w:left w:val="none" w:sz="0" w:space="0" w:color="auto"/>
        <w:bottom w:val="none" w:sz="0" w:space="0" w:color="auto"/>
        <w:right w:val="none" w:sz="0" w:space="0" w:color="auto"/>
      </w:divBdr>
      <w:divsChild>
        <w:div w:id="1446315571">
          <w:marLeft w:val="0"/>
          <w:marRight w:val="0"/>
          <w:marTop w:val="0"/>
          <w:marBottom w:val="0"/>
          <w:divBdr>
            <w:top w:val="none" w:sz="0" w:space="0" w:color="auto"/>
            <w:left w:val="none" w:sz="0" w:space="0" w:color="auto"/>
            <w:bottom w:val="none" w:sz="0" w:space="0" w:color="auto"/>
            <w:right w:val="none" w:sz="0" w:space="0" w:color="auto"/>
          </w:divBdr>
          <w:divsChild>
            <w:div w:id="2025281618">
              <w:marLeft w:val="0"/>
              <w:marRight w:val="0"/>
              <w:marTop w:val="0"/>
              <w:marBottom w:val="0"/>
              <w:divBdr>
                <w:top w:val="none" w:sz="0" w:space="0" w:color="auto"/>
                <w:left w:val="none" w:sz="0" w:space="0" w:color="auto"/>
                <w:bottom w:val="none" w:sz="0" w:space="0" w:color="auto"/>
                <w:right w:val="none" w:sz="0" w:space="0" w:color="auto"/>
              </w:divBdr>
              <w:divsChild>
                <w:div w:id="10142355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1979641">
      <w:bodyDiv w:val="1"/>
      <w:marLeft w:val="0"/>
      <w:marRight w:val="0"/>
      <w:marTop w:val="0"/>
      <w:marBottom w:val="0"/>
      <w:divBdr>
        <w:top w:val="none" w:sz="0" w:space="0" w:color="auto"/>
        <w:left w:val="none" w:sz="0" w:space="0" w:color="auto"/>
        <w:bottom w:val="none" w:sz="0" w:space="0" w:color="auto"/>
        <w:right w:val="none" w:sz="0" w:space="0" w:color="auto"/>
      </w:divBdr>
    </w:div>
    <w:div w:id="1639334428">
      <w:bodyDiv w:val="1"/>
      <w:marLeft w:val="0"/>
      <w:marRight w:val="0"/>
      <w:marTop w:val="0"/>
      <w:marBottom w:val="0"/>
      <w:divBdr>
        <w:top w:val="none" w:sz="0" w:space="0" w:color="auto"/>
        <w:left w:val="none" w:sz="0" w:space="0" w:color="auto"/>
        <w:bottom w:val="none" w:sz="0" w:space="0" w:color="auto"/>
        <w:right w:val="none" w:sz="0" w:space="0" w:color="auto"/>
      </w:divBdr>
      <w:divsChild>
        <w:div w:id="253325803">
          <w:marLeft w:val="0"/>
          <w:marRight w:val="0"/>
          <w:marTop w:val="0"/>
          <w:marBottom w:val="0"/>
          <w:divBdr>
            <w:top w:val="none" w:sz="0" w:space="0" w:color="auto"/>
            <w:left w:val="none" w:sz="0" w:space="0" w:color="auto"/>
            <w:bottom w:val="none" w:sz="0" w:space="0" w:color="auto"/>
            <w:right w:val="none" w:sz="0" w:space="0" w:color="auto"/>
          </w:divBdr>
          <w:divsChild>
            <w:div w:id="1763186460">
              <w:marLeft w:val="0"/>
              <w:marRight w:val="0"/>
              <w:marTop w:val="0"/>
              <w:marBottom w:val="0"/>
              <w:divBdr>
                <w:top w:val="none" w:sz="0" w:space="0" w:color="auto"/>
                <w:left w:val="none" w:sz="0" w:space="0" w:color="auto"/>
                <w:bottom w:val="none" w:sz="0" w:space="0" w:color="auto"/>
                <w:right w:val="none" w:sz="0" w:space="0" w:color="auto"/>
              </w:divBdr>
              <w:divsChild>
                <w:div w:id="18388841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1930134">
      <w:bodyDiv w:val="1"/>
      <w:marLeft w:val="0"/>
      <w:marRight w:val="0"/>
      <w:marTop w:val="0"/>
      <w:marBottom w:val="0"/>
      <w:divBdr>
        <w:top w:val="none" w:sz="0" w:space="0" w:color="auto"/>
        <w:left w:val="none" w:sz="0" w:space="0" w:color="auto"/>
        <w:bottom w:val="none" w:sz="0" w:space="0" w:color="auto"/>
        <w:right w:val="none" w:sz="0" w:space="0" w:color="auto"/>
      </w:divBdr>
      <w:divsChild>
        <w:div w:id="2031105260">
          <w:marLeft w:val="0"/>
          <w:marRight w:val="0"/>
          <w:marTop w:val="0"/>
          <w:marBottom w:val="0"/>
          <w:divBdr>
            <w:top w:val="none" w:sz="0" w:space="0" w:color="auto"/>
            <w:left w:val="none" w:sz="0" w:space="0" w:color="auto"/>
            <w:bottom w:val="none" w:sz="0" w:space="0" w:color="auto"/>
            <w:right w:val="none" w:sz="0" w:space="0" w:color="auto"/>
          </w:divBdr>
          <w:divsChild>
            <w:div w:id="321544729">
              <w:marLeft w:val="0"/>
              <w:marRight w:val="0"/>
              <w:marTop w:val="0"/>
              <w:marBottom w:val="0"/>
              <w:divBdr>
                <w:top w:val="none" w:sz="0" w:space="0" w:color="auto"/>
                <w:left w:val="none" w:sz="0" w:space="0" w:color="auto"/>
                <w:bottom w:val="none" w:sz="0" w:space="0" w:color="auto"/>
                <w:right w:val="none" w:sz="0" w:space="0" w:color="auto"/>
              </w:divBdr>
              <w:divsChild>
                <w:div w:id="193615983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2125786">
      <w:bodyDiv w:val="1"/>
      <w:marLeft w:val="0"/>
      <w:marRight w:val="0"/>
      <w:marTop w:val="0"/>
      <w:marBottom w:val="0"/>
      <w:divBdr>
        <w:top w:val="none" w:sz="0" w:space="0" w:color="auto"/>
        <w:left w:val="none" w:sz="0" w:space="0" w:color="auto"/>
        <w:bottom w:val="none" w:sz="0" w:space="0" w:color="auto"/>
        <w:right w:val="none" w:sz="0" w:space="0" w:color="auto"/>
      </w:divBdr>
      <w:divsChild>
        <w:div w:id="273830757">
          <w:marLeft w:val="0"/>
          <w:marRight w:val="0"/>
          <w:marTop w:val="0"/>
          <w:marBottom w:val="0"/>
          <w:divBdr>
            <w:top w:val="none" w:sz="0" w:space="0" w:color="auto"/>
            <w:left w:val="none" w:sz="0" w:space="0" w:color="auto"/>
            <w:bottom w:val="none" w:sz="0" w:space="0" w:color="auto"/>
            <w:right w:val="none" w:sz="0" w:space="0" w:color="auto"/>
          </w:divBdr>
          <w:divsChild>
            <w:div w:id="2133285167">
              <w:marLeft w:val="0"/>
              <w:marRight w:val="0"/>
              <w:marTop w:val="0"/>
              <w:marBottom w:val="0"/>
              <w:divBdr>
                <w:top w:val="none" w:sz="0" w:space="0" w:color="auto"/>
                <w:left w:val="none" w:sz="0" w:space="0" w:color="auto"/>
                <w:bottom w:val="none" w:sz="0" w:space="0" w:color="auto"/>
                <w:right w:val="none" w:sz="0" w:space="0" w:color="auto"/>
              </w:divBdr>
              <w:divsChild>
                <w:div w:id="17744765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3647394">
      <w:bodyDiv w:val="1"/>
      <w:marLeft w:val="0"/>
      <w:marRight w:val="0"/>
      <w:marTop w:val="0"/>
      <w:marBottom w:val="0"/>
      <w:divBdr>
        <w:top w:val="none" w:sz="0" w:space="0" w:color="auto"/>
        <w:left w:val="none" w:sz="0" w:space="0" w:color="auto"/>
        <w:bottom w:val="none" w:sz="0" w:space="0" w:color="auto"/>
        <w:right w:val="none" w:sz="0" w:space="0" w:color="auto"/>
      </w:divBdr>
      <w:divsChild>
        <w:div w:id="1765220413">
          <w:marLeft w:val="0"/>
          <w:marRight w:val="0"/>
          <w:marTop w:val="0"/>
          <w:marBottom w:val="0"/>
          <w:divBdr>
            <w:top w:val="none" w:sz="0" w:space="0" w:color="auto"/>
            <w:left w:val="none" w:sz="0" w:space="0" w:color="auto"/>
            <w:bottom w:val="none" w:sz="0" w:space="0" w:color="auto"/>
            <w:right w:val="none" w:sz="0" w:space="0" w:color="auto"/>
          </w:divBdr>
          <w:divsChild>
            <w:div w:id="1669138382">
              <w:marLeft w:val="0"/>
              <w:marRight w:val="0"/>
              <w:marTop w:val="0"/>
              <w:marBottom w:val="0"/>
              <w:divBdr>
                <w:top w:val="none" w:sz="0" w:space="0" w:color="auto"/>
                <w:left w:val="none" w:sz="0" w:space="0" w:color="auto"/>
                <w:bottom w:val="none" w:sz="0" w:space="0" w:color="auto"/>
                <w:right w:val="none" w:sz="0" w:space="0" w:color="auto"/>
              </w:divBdr>
              <w:divsChild>
                <w:div w:id="962006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39086947">
      <w:bodyDiv w:val="1"/>
      <w:marLeft w:val="0"/>
      <w:marRight w:val="0"/>
      <w:marTop w:val="0"/>
      <w:marBottom w:val="0"/>
      <w:divBdr>
        <w:top w:val="none" w:sz="0" w:space="0" w:color="auto"/>
        <w:left w:val="none" w:sz="0" w:space="0" w:color="auto"/>
        <w:bottom w:val="none" w:sz="0" w:space="0" w:color="auto"/>
        <w:right w:val="none" w:sz="0" w:space="0" w:color="auto"/>
      </w:divBdr>
      <w:divsChild>
        <w:div w:id="1420905653">
          <w:marLeft w:val="0"/>
          <w:marRight w:val="0"/>
          <w:marTop w:val="0"/>
          <w:marBottom w:val="0"/>
          <w:divBdr>
            <w:top w:val="none" w:sz="0" w:space="0" w:color="auto"/>
            <w:left w:val="none" w:sz="0" w:space="0" w:color="auto"/>
            <w:bottom w:val="none" w:sz="0" w:space="0" w:color="auto"/>
            <w:right w:val="none" w:sz="0" w:space="0" w:color="auto"/>
          </w:divBdr>
          <w:divsChild>
            <w:div w:id="172645865">
              <w:marLeft w:val="0"/>
              <w:marRight w:val="0"/>
              <w:marTop w:val="0"/>
              <w:marBottom w:val="0"/>
              <w:divBdr>
                <w:top w:val="none" w:sz="0" w:space="0" w:color="auto"/>
                <w:left w:val="none" w:sz="0" w:space="0" w:color="auto"/>
                <w:bottom w:val="none" w:sz="0" w:space="0" w:color="auto"/>
                <w:right w:val="none" w:sz="0" w:space="0" w:color="auto"/>
              </w:divBdr>
              <w:divsChild>
                <w:div w:id="1395736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64185414">
      <w:bodyDiv w:val="1"/>
      <w:marLeft w:val="0"/>
      <w:marRight w:val="0"/>
      <w:marTop w:val="0"/>
      <w:marBottom w:val="0"/>
      <w:divBdr>
        <w:top w:val="none" w:sz="0" w:space="0" w:color="auto"/>
        <w:left w:val="none" w:sz="0" w:space="0" w:color="auto"/>
        <w:bottom w:val="none" w:sz="0" w:space="0" w:color="auto"/>
        <w:right w:val="none" w:sz="0" w:space="0" w:color="auto"/>
      </w:divBdr>
      <w:divsChild>
        <w:div w:id="315497820">
          <w:marLeft w:val="0"/>
          <w:marRight w:val="0"/>
          <w:marTop w:val="0"/>
          <w:marBottom w:val="0"/>
          <w:divBdr>
            <w:top w:val="none" w:sz="0" w:space="0" w:color="auto"/>
            <w:left w:val="none" w:sz="0" w:space="0" w:color="auto"/>
            <w:bottom w:val="none" w:sz="0" w:space="0" w:color="auto"/>
            <w:right w:val="none" w:sz="0" w:space="0" w:color="auto"/>
          </w:divBdr>
          <w:divsChild>
            <w:div w:id="262105873">
              <w:marLeft w:val="0"/>
              <w:marRight w:val="0"/>
              <w:marTop w:val="0"/>
              <w:marBottom w:val="0"/>
              <w:divBdr>
                <w:top w:val="none" w:sz="0" w:space="0" w:color="auto"/>
                <w:left w:val="none" w:sz="0" w:space="0" w:color="auto"/>
                <w:bottom w:val="none" w:sz="0" w:space="0" w:color="auto"/>
                <w:right w:val="none" w:sz="0" w:space="0" w:color="auto"/>
              </w:divBdr>
              <w:divsChild>
                <w:div w:id="1580386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755483">
      <w:bodyDiv w:val="1"/>
      <w:marLeft w:val="0"/>
      <w:marRight w:val="0"/>
      <w:marTop w:val="0"/>
      <w:marBottom w:val="0"/>
      <w:divBdr>
        <w:top w:val="none" w:sz="0" w:space="0" w:color="auto"/>
        <w:left w:val="none" w:sz="0" w:space="0" w:color="auto"/>
        <w:bottom w:val="none" w:sz="0" w:space="0" w:color="auto"/>
        <w:right w:val="none" w:sz="0" w:space="0" w:color="auto"/>
      </w:divBdr>
      <w:divsChild>
        <w:div w:id="1525361012">
          <w:marLeft w:val="0"/>
          <w:marRight w:val="0"/>
          <w:marTop w:val="0"/>
          <w:marBottom w:val="0"/>
          <w:divBdr>
            <w:top w:val="none" w:sz="0" w:space="0" w:color="auto"/>
            <w:left w:val="none" w:sz="0" w:space="0" w:color="auto"/>
            <w:bottom w:val="none" w:sz="0" w:space="0" w:color="auto"/>
            <w:right w:val="none" w:sz="0" w:space="0" w:color="auto"/>
          </w:divBdr>
          <w:divsChild>
            <w:div w:id="1988437334">
              <w:marLeft w:val="0"/>
              <w:marRight w:val="0"/>
              <w:marTop w:val="0"/>
              <w:marBottom w:val="0"/>
              <w:divBdr>
                <w:top w:val="none" w:sz="0" w:space="0" w:color="auto"/>
                <w:left w:val="none" w:sz="0" w:space="0" w:color="auto"/>
                <w:bottom w:val="none" w:sz="0" w:space="0" w:color="auto"/>
                <w:right w:val="none" w:sz="0" w:space="0" w:color="auto"/>
              </w:divBdr>
              <w:divsChild>
                <w:div w:id="220870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3157972">
      <w:bodyDiv w:val="1"/>
      <w:marLeft w:val="0"/>
      <w:marRight w:val="0"/>
      <w:marTop w:val="0"/>
      <w:marBottom w:val="0"/>
      <w:divBdr>
        <w:top w:val="none" w:sz="0" w:space="0" w:color="auto"/>
        <w:left w:val="none" w:sz="0" w:space="0" w:color="auto"/>
        <w:bottom w:val="none" w:sz="0" w:space="0" w:color="auto"/>
        <w:right w:val="none" w:sz="0" w:space="0" w:color="auto"/>
      </w:divBdr>
      <w:divsChild>
        <w:div w:id="623930742">
          <w:marLeft w:val="0"/>
          <w:marRight w:val="0"/>
          <w:marTop w:val="0"/>
          <w:marBottom w:val="0"/>
          <w:divBdr>
            <w:top w:val="none" w:sz="0" w:space="0" w:color="auto"/>
            <w:left w:val="none" w:sz="0" w:space="0" w:color="auto"/>
            <w:bottom w:val="none" w:sz="0" w:space="0" w:color="auto"/>
            <w:right w:val="none" w:sz="0" w:space="0" w:color="auto"/>
          </w:divBdr>
          <w:divsChild>
            <w:div w:id="456530216">
              <w:marLeft w:val="0"/>
              <w:marRight w:val="0"/>
              <w:marTop w:val="0"/>
              <w:marBottom w:val="0"/>
              <w:divBdr>
                <w:top w:val="none" w:sz="0" w:space="0" w:color="auto"/>
                <w:left w:val="none" w:sz="0" w:space="0" w:color="auto"/>
                <w:bottom w:val="none" w:sz="0" w:space="0" w:color="auto"/>
                <w:right w:val="none" w:sz="0" w:space="0" w:color="auto"/>
              </w:divBdr>
              <w:divsChild>
                <w:div w:id="18375707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9321688">
      <w:bodyDiv w:val="1"/>
      <w:marLeft w:val="0"/>
      <w:marRight w:val="0"/>
      <w:marTop w:val="0"/>
      <w:marBottom w:val="0"/>
      <w:divBdr>
        <w:top w:val="none" w:sz="0" w:space="0" w:color="auto"/>
        <w:left w:val="none" w:sz="0" w:space="0" w:color="auto"/>
        <w:bottom w:val="none" w:sz="0" w:space="0" w:color="auto"/>
        <w:right w:val="none" w:sz="0" w:space="0" w:color="auto"/>
      </w:divBdr>
      <w:divsChild>
        <w:div w:id="1645426511">
          <w:marLeft w:val="0"/>
          <w:marRight w:val="0"/>
          <w:marTop w:val="0"/>
          <w:marBottom w:val="0"/>
          <w:divBdr>
            <w:top w:val="none" w:sz="0" w:space="0" w:color="auto"/>
            <w:left w:val="none" w:sz="0" w:space="0" w:color="auto"/>
            <w:bottom w:val="none" w:sz="0" w:space="0" w:color="auto"/>
            <w:right w:val="none" w:sz="0" w:space="0" w:color="auto"/>
          </w:divBdr>
          <w:divsChild>
            <w:div w:id="628168164">
              <w:marLeft w:val="0"/>
              <w:marRight w:val="0"/>
              <w:marTop w:val="0"/>
              <w:marBottom w:val="0"/>
              <w:divBdr>
                <w:top w:val="none" w:sz="0" w:space="0" w:color="auto"/>
                <w:left w:val="none" w:sz="0" w:space="0" w:color="auto"/>
                <w:bottom w:val="none" w:sz="0" w:space="0" w:color="auto"/>
                <w:right w:val="none" w:sz="0" w:space="0" w:color="auto"/>
              </w:divBdr>
              <w:divsChild>
                <w:div w:id="1907447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17530141">
      <w:bodyDiv w:val="1"/>
      <w:marLeft w:val="0"/>
      <w:marRight w:val="0"/>
      <w:marTop w:val="0"/>
      <w:marBottom w:val="0"/>
      <w:divBdr>
        <w:top w:val="none" w:sz="0" w:space="0" w:color="auto"/>
        <w:left w:val="none" w:sz="0" w:space="0" w:color="auto"/>
        <w:bottom w:val="none" w:sz="0" w:space="0" w:color="auto"/>
        <w:right w:val="none" w:sz="0" w:space="0" w:color="auto"/>
      </w:divBdr>
      <w:divsChild>
        <w:div w:id="123695492">
          <w:marLeft w:val="0"/>
          <w:marRight w:val="0"/>
          <w:marTop w:val="0"/>
          <w:marBottom w:val="0"/>
          <w:divBdr>
            <w:top w:val="none" w:sz="0" w:space="0" w:color="auto"/>
            <w:left w:val="none" w:sz="0" w:space="0" w:color="auto"/>
            <w:bottom w:val="none" w:sz="0" w:space="0" w:color="auto"/>
            <w:right w:val="none" w:sz="0" w:space="0" w:color="auto"/>
          </w:divBdr>
          <w:divsChild>
            <w:div w:id="210000242">
              <w:marLeft w:val="0"/>
              <w:marRight w:val="0"/>
              <w:marTop w:val="0"/>
              <w:marBottom w:val="0"/>
              <w:divBdr>
                <w:top w:val="none" w:sz="0" w:space="0" w:color="auto"/>
                <w:left w:val="none" w:sz="0" w:space="0" w:color="auto"/>
                <w:bottom w:val="none" w:sz="0" w:space="0" w:color="auto"/>
                <w:right w:val="none" w:sz="0" w:space="0" w:color="auto"/>
              </w:divBdr>
              <w:divsChild>
                <w:div w:id="18319453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7376727">
      <w:bodyDiv w:val="1"/>
      <w:marLeft w:val="0"/>
      <w:marRight w:val="0"/>
      <w:marTop w:val="0"/>
      <w:marBottom w:val="0"/>
      <w:divBdr>
        <w:top w:val="none" w:sz="0" w:space="0" w:color="auto"/>
        <w:left w:val="none" w:sz="0" w:space="0" w:color="auto"/>
        <w:bottom w:val="none" w:sz="0" w:space="0" w:color="auto"/>
        <w:right w:val="none" w:sz="0" w:space="0" w:color="auto"/>
      </w:divBdr>
      <w:divsChild>
        <w:div w:id="375395913">
          <w:marLeft w:val="0"/>
          <w:marRight w:val="0"/>
          <w:marTop w:val="0"/>
          <w:marBottom w:val="0"/>
          <w:divBdr>
            <w:top w:val="none" w:sz="0" w:space="0" w:color="auto"/>
            <w:left w:val="none" w:sz="0" w:space="0" w:color="auto"/>
            <w:bottom w:val="none" w:sz="0" w:space="0" w:color="auto"/>
            <w:right w:val="none" w:sz="0" w:space="0" w:color="auto"/>
          </w:divBdr>
          <w:divsChild>
            <w:div w:id="445273775">
              <w:marLeft w:val="0"/>
              <w:marRight w:val="0"/>
              <w:marTop w:val="0"/>
              <w:marBottom w:val="0"/>
              <w:divBdr>
                <w:top w:val="none" w:sz="0" w:space="0" w:color="auto"/>
                <w:left w:val="none" w:sz="0" w:space="0" w:color="auto"/>
                <w:bottom w:val="none" w:sz="0" w:space="0" w:color="auto"/>
                <w:right w:val="none" w:sz="0" w:space="0" w:color="auto"/>
              </w:divBdr>
              <w:divsChild>
                <w:div w:id="9880992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4195185">
      <w:bodyDiv w:val="1"/>
      <w:marLeft w:val="0"/>
      <w:marRight w:val="0"/>
      <w:marTop w:val="0"/>
      <w:marBottom w:val="0"/>
      <w:divBdr>
        <w:top w:val="none" w:sz="0" w:space="0" w:color="auto"/>
        <w:left w:val="none" w:sz="0" w:space="0" w:color="auto"/>
        <w:bottom w:val="none" w:sz="0" w:space="0" w:color="auto"/>
        <w:right w:val="none" w:sz="0" w:space="0" w:color="auto"/>
      </w:divBdr>
      <w:divsChild>
        <w:div w:id="1340230964">
          <w:marLeft w:val="0"/>
          <w:marRight w:val="0"/>
          <w:marTop w:val="0"/>
          <w:marBottom w:val="0"/>
          <w:divBdr>
            <w:top w:val="none" w:sz="0" w:space="0" w:color="auto"/>
            <w:left w:val="none" w:sz="0" w:space="0" w:color="auto"/>
            <w:bottom w:val="none" w:sz="0" w:space="0" w:color="auto"/>
            <w:right w:val="none" w:sz="0" w:space="0" w:color="auto"/>
          </w:divBdr>
          <w:divsChild>
            <w:div w:id="2046443783">
              <w:marLeft w:val="0"/>
              <w:marRight w:val="0"/>
              <w:marTop w:val="0"/>
              <w:marBottom w:val="0"/>
              <w:divBdr>
                <w:top w:val="none" w:sz="0" w:space="0" w:color="auto"/>
                <w:left w:val="none" w:sz="0" w:space="0" w:color="auto"/>
                <w:bottom w:val="none" w:sz="0" w:space="0" w:color="auto"/>
                <w:right w:val="none" w:sz="0" w:space="0" w:color="auto"/>
              </w:divBdr>
              <w:divsChild>
                <w:div w:id="1428043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624750">
      <w:bodyDiv w:val="1"/>
      <w:marLeft w:val="0"/>
      <w:marRight w:val="0"/>
      <w:marTop w:val="0"/>
      <w:marBottom w:val="0"/>
      <w:divBdr>
        <w:top w:val="none" w:sz="0" w:space="0" w:color="auto"/>
        <w:left w:val="none" w:sz="0" w:space="0" w:color="auto"/>
        <w:bottom w:val="none" w:sz="0" w:space="0" w:color="auto"/>
        <w:right w:val="none" w:sz="0" w:space="0" w:color="auto"/>
      </w:divBdr>
    </w:div>
    <w:div w:id="1972905905">
      <w:bodyDiv w:val="1"/>
      <w:marLeft w:val="0"/>
      <w:marRight w:val="0"/>
      <w:marTop w:val="0"/>
      <w:marBottom w:val="0"/>
      <w:divBdr>
        <w:top w:val="none" w:sz="0" w:space="0" w:color="auto"/>
        <w:left w:val="none" w:sz="0" w:space="0" w:color="auto"/>
        <w:bottom w:val="none" w:sz="0" w:space="0" w:color="auto"/>
        <w:right w:val="none" w:sz="0" w:space="0" w:color="auto"/>
      </w:divBdr>
      <w:divsChild>
        <w:div w:id="1533880212">
          <w:marLeft w:val="0"/>
          <w:marRight w:val="0"/>
          <w:marTop w:val="0"/>
          <w:marBottom w:val="0"/>
          <w:divBdr>
            <w:top w:val="none" w:sz="0" w:space="0" w:color="auto"/>
            <w:left w:val="none" w:sz="0" w:space="0" w:color="auto"/>
            <w:bottom w:val="none" w:sz="0" w:space="0" w:color="auto"/>
            <w:right w:val="none" w:sz="0" w:space="0" w:color="auto"/>
          </w:divBdr>
          <w:divsChild>
            <w:div w:id="2044088641">
              <w:marLeft w:val="0"/>
              <w:marRight w:val="0"/>
              <w:marTop w:val="0"/>
              <w:marBottom w:val="0"/>
              <w:divBdr>
                <w:top w:val="none" w:sz="0" w:space="0" w:color="auto"/>
                <w:left w:val="none" w:sz="0" w:space="0" w:color="auto"/>
                <w:bottom w:val="none" w:sz="0" w:space="0" w:color="auto"/>
                <w:right w:val="none" w:sz="0" w:space="0" w:color="auto"/>
              </w:divBdr>
              <w:divsChild>
                <w:div w:id="5912080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5409117">
      <w:bodyDiv w:val="1"/>
      <w:marLeft w:val="0"/>
      <w:marRight w:val="0"/>
      <w:marTop w:val="0"/>
      <w:marBottom w:val="0"/>
      <w:divBdr>
        <w:top w:val="none" w:sz="0" w:space="0" w:color="auto"/>
        <w:left w:val="none" w:sz="0" w:space="0" w:color="auto"/>
        <w:bottom w:val="none" w:sz="0" w:space="0" w:color="auto"/>
        <w:right w:val="none" w:sz="0" w:space="0" w:color="auto"/>
      </w:divBdr>
    </w:div>
    <w:div w:id="2043550151">
      <w:bodyDiv w:val="1"/>
      <w:marLeft w:val="0"/>
      <w:marRight w:val="0"/>
      <w:marTop w:val="0"/>
      <w:marBottom w:val="0"/>
      <w:divBdr>
        <w:top w:val="none" w:sz="0" w:space="0" w:color="auto"/>
        <w:left w:val="none" w:sz="0" w:space="0" w:color="auto"/>
        <w:bottom w:val="none" w:sz="0" w:space="0" w:color="auto"/>
        <w:right w:val="none" w:sz="0" w:space="0" w:color="auto"/>
      </w:divBdr>
      <w:divsChild>
        <w:div w:id="615648433">
          <w:marLeft w:val="0"/>
          <w:marRight w:val="0"/>
          <w:marTop w:val="0"/>
          <w:marBottom w:val="0"/>
          <w:divBdr>
            <w:top w:val="none" w:sz="0" w:space="0" w:color="auto"/>
            <w:left w:val="none" w:sz="0" w:space="0" w:color="auto"/>
            <w:bottom w:val="none" w:sz="0" w:space="0" w:color="auto"/>
            <w:right w:val="none" w:sz="0" w:space="0" w:color="auto"/>
          </w:divBdr>
          <w:divsChild>
            <w:div w:id="140463564">
              <w:marLeft w:val="0"/>
              <w:marRight w:val="0"/>
              <w:marTop w:val="0"/>
              <w:marBottom w:val="0"/>
              <w:divBdr>
                <w:top w:val="none" w:sz="0" w:space="0" w:color="auto"/>
                <w:left w:val="none" w:sz="0" w:space="0" w:color="auto"/>
                <w:bottom w:val="none" w:sz="0" w:space="0" w:color="auto"/>
                <w:right w:val="none" w:sz="0" w:space="0" w:color="auto"/>
              </w:divBdr>
              <w:divsChild>
                <w:div w:id="18198770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00365653">
      <w:bodyDiv w:val="1"/>
      <w:marLeft w:val="0"/>
      <w:marRight w:val="0"/>
      <w:marTop w:val="0"/>
      <w:marBottom w:val="0"/>
      <w:divBdr>
        <w:top w:val="none" w:sz="0" w:space="0" w:color="auto"/>
        <w:left w:val="none" w:sz="0" w:space="0" w:color="auto"/>
        <w:bottom w:val="none" w:sz="0" w:space="0" w:color="auto"/>
        <w:right w:val="none" w:sz="0" w:space="0" w:color="auto"/>
      </w:divBdr>
      <w:divsChild>
        <w:div w:id="706032757">
          <w:marLeft w:val="0"/>
          <w:marRight w:val="0"/>
          <w:marTop w:val="0"/>
          <w:marBottom w:val="0"/>
          <w:divBdr>
            <w:top w:val="none" w:sz="0" w:space="0" w:color="auto"/>
            <w:left w:val="none" w:sz="0" w:space="0" w:color="auto"/>
            <w:bottom w:val="none" w:sz="0" w:space="0" w:color="auto"/>
            <w:right w:val="none" w:sz="0" w:space="0" w:color="auto"/>
          </w:divBdr>
          <w:divsChild>
            <w:div w:id="1055785458">
              <w:marLeft w:val="0"/>
              <w:marRight w:val="0"/>
              <w:marTop w:val="0"/>
              <w:marBottom w:val="0"/>
              <w:divBdr>
                <w:top w:val="none" w:sz="0" w:space="0" w:color="auto"/>
                <w:left w:val="none" w:sz="0" w:space="0" w:color="auto"/>
                <w:bottom w:val="none" w:sz="0" w:space="0" w:color="auto"/>
                <w:right w:val="none" w:sz="0" w:space="0" w:color="auto"/>
              </w:divBdr>
              <w:divsChild>
                <w:div w:id="17770899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7798982">
      <w:bodyDiv w:val="1"/>
      <w:marLeft w:val="0"/>
      <w:marRight w:val="0"/>
      <w:marTop w:val="0"/>
      <w:marBottom w:val="0"/>
      <w:divBdr>
        <w:top w:val="none" w:sz="0" w:space="0" w:color="auto"/>
        <w:left w:val="none" w:sz="0" w:space="0" w:color="auto"/>
        <w:bottom w:val="none" w:sz="0" w:space="0" w:color="auto"/>
        <w:right w:val="none" w:sz="0" w:space="0" w:color="auto"/>
      </w:divBdr>
      <w:divsChild>
        <w:div w:id="1241409440">
          <w:marLeft w:val="0"/>
          <w:marRight w:val="0"/>
          <w:marTop w:val="0"/>
          <w:marBottom w:val="0"/>
          <w:divBdr>
            <w:top w:val="none" w:sz="0" w:space="0" w:color="auto"/>
            <w:left w:val="none" w:sz="0" w:space="0" w:color="auto"/>
            <w:bottom w:val="none" w:sz="0" w:space="0" w:color="auto"/>
            <w:right w:val="none" w:sz="0" w:space="0" w:color="auto"/>
          </w:divBdr>
          <w:divsChild>
            <w:div w:id="1735346033">
              <w:marLeft w:val="0"/>
              <w:marRight w:val="0"/>
              <w:marTop w:val="0"/>
              <w:marBottom w:val="0"/>
              <w:divBdr>
                <w:top w:val="none" w:sz="0" w:space="0" w:color="auto"/>
                <w:left w:val="none" w:sz="0" w:space="0" w:color="auto"/>
                <w:bottom w:val="none" w:sz="0" w:space="0" w:color="auto"/>
                <w:right w:val="none" w:sz="0" w:space="0" w:color="auto"/>
              </w:divBdr>
              <w:divsChild>
                <w:div w:id="995688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ans.Prevost@dep.state.fl.us" TargetMode="External"/><Relationship Id="rId18" Type="http://schemas.openxmlformats.org/officeDocument/2006/relationships/image" Target="media/image3.jpg"/><Relationship Id="rId26" Type="http://schemas.openxmlformats.org/officeDocument/2006/relationships/hyperlink" Target="https://cdmo.baruch.sc.edu" TargetMode="External"/><Relationship Id="rId39" Type="http://schemas.openxmlformats.org/officeDocument/2006/relationships/hyperlink" Target="https://doi.org/10.1007/s12237-021-01017-x" TargetMode="External"/><Relationship Id="rId21" Type="http://schemas.openxmlformats.org/officeDocument/2006/relationships/image" Target="media/image6.png"/><Relationship Id="rId34" Type="http://schemas.openxmlformats.org/officeDocument/2006/relationships/hyperlink" Target="https://doi.org/10.1007/s11852-021-00829-0" TargetMode="External"/><Relationship Id="rId42" Type="http://schemas.openxmlformats.org/officeDocument/2006/relationships/hyperlink" Target="https://www.R-project.org/" TargetMode="External"/><Relationship Id="rId47" Type="http://schemas.openxmlformats.org/officeDocument/2006/relationships/hyperlink" Target="https://CRAN.R-project.org/package=DHARMa" TargetMode="External"/><Relationship Id="rId50" Type="http://schemas.openxmlformats.org/officeDocument/2006/relationships/hyperlink" Target="https://repository.library.noaa.gov/view/noaa/35158/noaa_35158_DS1.pdf" TargetMode="External"/><Relationship Id="rId55" Type="http://schemas.openxmlformats.org/officeDocument/2006/relationships/hyperlink" Target="https://doi.org/10.1016/j.jembe.2024.151989" TargetMode="External"/><Relationship Id="rId63"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Nikki.Dix@dep.state.us" TargetMode="External"/><Relationship Id="rId29" Type="http://schemas.openxmlformats.org/officeDocument/2006/relationships/hyperlink" Target="https://doi.org/10.1525/bio.2012.62.10.1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doi.org/10.1016/S0022-0981(03)00367-8" TargetMode="External"/><Relationship Id="rId37" Type="http://schemas.openxmlformats.org/officeDocument/2006/relationships/hyperlink" Target="https://doi.org/10.2112/SI45-093.1" TargetMode="External"/><Relationship Id="rId40" Type="http://schemas.openxmlformats.org/officeDocument/2006/relationships/hyperlink" Target="https://cdmo.baruch.sc.edu" TargetMode="External"/><Relationship Id="rId45" Type="http://schemas.openxmlformats.org/officeDocument/2006/relationships/hyperlink" Target="https://doi.org/10.32614/RJ-2017-066" TargetMode="External"/><Relationship Id="rId53" Type="http://schemas.openxmlformats.org/officeDocument/2006/relationships/hyperlink" Target="https://doi.org/10.1016/j.csr.2021.104422" TargetMode="External"/><Relationship Id="rId58" Type="http://schemas.openxmlformats.org/officeDocument/2006/relationships/hyperlink" Target="https://doi.org/10.1016/j.jenvman.2021.113178" TargetMode="External"/><Relationship Id="rId66" Type="http://schemas.microsoft.com/office/2011/relationships/people" Target="people.xml"/><Relationship Id="rId5" Type="http://schemas.openxmlformats.org/officeDocument/2006/relationships/numbering" Target="numbering.xml"/><Relationship Id="rId15" Type="http://schemas.openxmlformats.org/officeDocument/2006/relationships/hyperlink" Target="mailto:MarcumP@dnr.sc.gov" TargetMode="External"/><Relationship Id="rId23" Type="http://schemas.openxmlformats.org/officeDocument/2006/relationships/image" Target="media/image8.png"/><Relationship Id="rId28" Type="http://schemas.openxmlformats.org/officeDocument/2006/relationships/hyperlink" Target="https://doi.org/10.1641/0006-3568(2001)051%5b0807:MFOOTW%5d2.0.CO;2" TargetMode="External"/><Relationship Id="rId36" Type="http://schemas.openxmlformats.org/officeDocument/2006/relationships/hyperlink" Target="https://doi.org/10.1002/mcf2.10249" TargetMode="External"/><Relationship Id="rId49" Type="http://schemas.openxmlformats.org/officeDocument/2006/relationships/hyperlink" Target="https://CRAN.R-project.org/package=dplyr" TargetMode="External"/><Relationship Id="rId57" Type="http://schemas.openxmlformats.org/officeDocument/2006/relationships/hyperlink" Target="https://doi.org/10.2112/JCOASTRES-D-22-00070.1" TargetMode="External"/><Relationship Id="rId61"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hyperlink" Target="https://doi.org/10.1111/1365-2664.12576" TargetMode="External"/><Relationship Id="rId44" Type="http://schemas.openxmlformats.org/officeDocument/2006/relationships/hyperlink" Target="https://doi.org/10.1002/mcf2.10117" TargetMode="External"/><Relationship Id="rId52" Type="http://schemas.openxmlformats.org/officeDocument/2006/relationships/hyperlink" Target="https://doi.org/10.3390/su10020436" TargetMode="External"/><Relationship Id="rId60" Type="http://schemas.openxmlformats.org/officeDocument/2006/relationships/header" Target="header1.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AKnoell@hotmail.com" TargetMode="External"/><Relationship Id="rId22" Type="http://schemas.openxmlformats.org/officeDocument/2006/relationships/image" Target="media/image7.png"/><Relationship Id="rId27" Type="http://schemas.openxmlformats.org/officeDocument/2006/relationships/hyperlink" Target="https://data.florida-seacar.org/" TargetMode="External"/><Relationship Id="rId30" Type="http://schemas.openxmlformats.org/officeDocument/2006/relationships/hyperlink" Target="https://doi.org/10.1002/fee.1935" TargetMode="External"/><Relationship Id="rId35" Type="http://schemas.openxmlformats.org/officeDocument/2006/relationships/hyperlink" Target="https://doi.org/10.1016/j.quaint.2010.08.008" TargetMode="External"/><Relationship Id="rId43" Type="http://schemas.openxmlformats.org/officeDocument/2006/relationships/hyperlink" Target="https://doi.org/10.32614/RJ-2016-015" TargetMode="External"/><Relationship Id="rId48" Type="http://schemas.openxmlformats.org/officeDocument/2006/relationships/hyperlink" Target="https://CRAN.R-project.org/package=emmeans" TargetMode="External"/><Relationship Id="rId56" Type="http://schemas.openxmlformats.org/officeDocument/2006/relationships/hyperlink" Target="https://doi.org/10.3390/jmse10050661" TargetMode="External"/><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doi.org/10.1093/mollus/eyaa019" TargetMode="External"/><Relationship Id="rId3" Type="http://schemas.openxmlformats.org/officeDocument/2006/relationships/customXml" Target="../customXml/item3.xml"/><Relationship Id="rId12" Type="http://schemas.openxmlformats.org/officeDocument/2006/relationships/hyperlink" Target="mailto:Shannon.Dunnigan@dep.state.fl.us" TargetMode="External"/><Relationship Id="rId17" Type="http://schemas.openxmlformats.org/officeDocument/2006/relationships/image" Target="media/image2.png"/><Relationship Id="rId25" Type="http://schemas.openxmlformats.org/officeDocument/2006/relationships/hyperlink" Target="https://github.com/skdunnigan/spat" TargetMode="External"/><Relationship Id="rId33" Type="http://schemas.openxmlformats.org/officeDocument/2006/relationships/hyperlink" Target="https://www.int-res.com/abstracts/meps/v569/p25-36/" TargetMode="External"/><Relationship Id="rId38" Type="http://schemas.openxmlformats.org/officeDocument/2006/relationships/hyperlink" Target="https://doi.org/10.2112/SI55-002.1" TargetMode="External"/><Relationship Id="rId46" Type="http://schemas.openxmlformats.org/officeDocument/2006/relationships/hyperlink" Target="https://doi.org/10.21105/joss.03139" TargetMode="External"/><Relationship Id="rId59" Type="http://schemas.openxmlformats.org/officeDocument/2006/relationships/hyperlink" Target="https://doi.org/10.1098/rspb.2012.0313" TargetMode="Externa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cdmo.baruch.sc.edu" TargetMode="External"/><Relationship Id="rId54" Type="http://schemas.openxmlformats.org/officeDocument/2006/relationships/hyperlink" Target="https://doi.org/10.3390/su15097028" TargetMode="External"/><Relationship Id="rId62"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nigan_s\Downloads\jmse-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6295449-9de3-4585-9327-02d31fec210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6EE529C796EFB40B2047704417AB626" ma:contentTypeVersion="16" ma:contentTypeDescription="Create a new document." ma:contentTypeScope="" ma:versionID="ff1153876142e096b7eb5ca7e48b85f8">
  <xsd:schema xmlns:xsd="http://www.w3.org/2001/XMLSchema" xmlns:xs="http://www.w3.org/2001/XMLSchema" xmlns:p="http://schemas.microsoft.com/office/2006/metadata/properties" xmlns:ns3="b918f5f7-330d-4370-953e-9124652bd895" xmlns:ns4="16295449-9de3-4585-9327-02d31fec210c" targetNamespace="http://schemas.microsoft.com/office/2006/metadata/properties" ma:root="true" ma:fieldsID="8ab6055782cdb8f551464a043605382a" ns3:_="" ns4:_="">
    <xsd:import namespace="b918f5f7-330d-4370-953e-9124652bd895"/>
    <xsd:import namespace="16295449-9de3-4585-9327-02d31fec210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18f5f7-330d-4370-953e-9124652bd89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295449-9de3-4585-9327-02d31fec210c"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F3D0A-83FE-496D-85E9-75C1A0B07DFE}">
  <ds:schemaRefs>
    <ds:schemaRef ds:uri="http://schemas.microsoft.com/sharepoint/v3/contenttype/forms"/>
  </ds:schemaRefs>
</ds:datastoreItem>
</file>

<file path=customXml/itemProps2.xml><?xml version="1.0" encoding="utf-8"?>
<ds:datastoreItem xmlns:ds="http://schemas.openxmlformats.org/officeDocument/2006/customXml" ds:itemID="{B07C5E07-9DA4-47E6-A135-25C6E175B248}">
  <ds:schemaRefs>
    <ds:schemaRef ds:uri="http://schemas.microsoft.com/office/2006/metadata/properties"/>
    <ds:schemaRef ds:uri="http://schemas.microsoft.com/office/infopath/2007/PartnerControls"/>
    <ds:schemaRef ds:uri="16295449-9de3-4585-9327-02d31fec210c"/>
  </ds:schemaRefs>
</ds:datastoreItem>
</file>

<file path=customXml/itemProps3.xml><?xml version="1.0" encoding="utf-8"?>
<ds:datastoreItem xmlns:ds="http://schemas.openxmlformats.org/officeDocument/2006/customXml" ds:itemID="{982D52C4-E07D-47D9-982A-9C52B55029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18f5f7-330d-4370-953e-9124652bd895"/>
    <ds:schemaRef ds:uri="16295449-9de3-4585-9327-02d31fec21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99C390-FF04-4624-BCE0-526E2D220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jmse-template (1)</Template>
  <TotalTime>23</TotalTime>
  <Pages>22</Pages>
  <Words>11169</Words>
  <Characters>63667</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Dunnigan K, Shannon</dc:creator>
  <cp:keywords/>
  <dc:description/>
  <cp:lastModifiedBy>Dunnigan, Shannon</cp:lastModifiedBy>
  <cp:revision>3</cp:revision>
  <dcterms:created xsi:type="dcterms:W3CDTF">2024-03-15T19:47:00Z</dcterms:created>
  <dcterms:modified xsi:type="dcterms:W3CDTF">2024-03-15T20:10:00Z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id="HnXRXqS0"/&gt;&lt;style id="" hasBibliography="0" bibliographyStyleHasBeenSet="0"/&gt;&lt;prefs/&gt;&lt;/data&gt;</vt:lpwstr>
  </property>
  <property fmtid="{D5CDD505-2E9C-101B-9397-08002B2CF9AE}" pid="3" name="ContentTypeId">
    <vt:lpwstr>0x010100D6EE529C796EFB40B2047704417AB626</vt:lpwstr>
  </property>
</Properties>
</file>